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47551B" w14:textId="6B341997" w:rsidR="007C3A8A" w:rsidRDefault="007C3A8A">
      <w:r>
        <w:rPr>
          <w:noProof/>
        </w:rPr>
        <w:drawing>
          <wp:anchor distT="0" distB="0" distL="114300" distR="114300" simplePos="0" relativeHeight="251658240" behindDoc="0" locked="0" layoutInCell="1" allowOverlap="1" wp14:anchorId="57DA20CC" wp14:editId="15A9A09C">
            <wp:simplePos x="0" y="0"/>
            <wp:positionH relativeFrom="margin">
              <wp:align>center</wp:align>
            </wp:positionH>
            <wp:positionV relativeFrom="paragraph">
              <wp:posOffset>-514985</wp:posOffset>
            </wp:positionV>
            <wp:extent cx="1787525" cy="1787525"/>
            <wp:effectExtent l="0" t="0" r="3175" b="3175"/>
            <wp:wrapNone/>
            <wp:docPr id="1269682778" name="Picture 1269682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525" cy="178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59F0D8" w14:textId="77777777" w:rsidR="007C3A8A" w:rsidRDefault="007C3A8A"/>
    <w:p w14:paraId="2C0D7491" w14:textId="77777777" w:rsidR="007C3A8A" w:rsidRDefault="007C3A8A"/>
    <w:p w14:paraId="293E643E" w14:textId="77777777" w:rsidR="007C3A8A" w:rsidRDefault="007C3A8A"/>
    <w:p w14:paraId="2510FADF" w14:textId="528248EA" w:rsidR="00F74D46" w:rsidRDefault="00F74D46"/>
    <w:p w14:paraId="5BEA676D" w14:textId="77777777" w:rsidR="005C3669" w:rsidRDefault="005C3669"/>
    <w:p w14:paraId="3217D0FB" w14:textId="4F124AD1" w:rsidR="007C3A8A" w:rsidRDefault="007C3A8A" w:rsidP="007C3A8A">
      <w:pPr>
        <w:jc w:val="center"/>
        <w:rPr>
          <w:rFonts w:ascii="TH SarabunPSK" w:hAnsi="TH SarabunPSK" w:cs="TH SarabunPSK"/>
          <w:sz w:val="36"/>
          <w:szCs w:val="36"/>
        </w:rPr>
      </w:pPr>
      <w:r w:rsidRPr="007C3A8A">
        <w:rPr>
          <w:rFonts w:ascii="TH SarabunPSK" w:hAnsi="TH SarabunPSK" w:cs="TH SarabunPSK"/>
          <w:sz w:val="36"/>
          <w:szCs w:val="36"/>
          <w:cs/>
        </w:rPr>
        <w:t>รายงาน</w:t>
      </w:r>
      <w:r>
        <w:rPr>
          <w:rFonts w:ascii="TH SarabunPSK" w:hAnsi="TH SarabunPSK" w:cs="TH SarabunPSK"/>
          <w:sz w:val="36"/>
          <w:szCs w:val="36"/>
        </w:rPr>
        <w:t xml:space="preserve"> </w:t>
      </w:r>
    </w:p>
    <w:p w14:paraId="54B2A895" w14:textId="1353284D" w:rsidR="007C3A8A" w:rsidRDefault="007C3A8A" w:rsidP="007C3A8A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การวิเคราะห์อัตราผลตอบแทนจากการลงทุนโดยเปรียบเ</w:t>
      </w:r>
      <w:r w:rsidR="0083006E">
        <w:rPr>
          <w:rFonts w:ascii="TH SarabunPSK" w:hAnsi="TH SarabunPSK" w:cs="TH SarabunPSK" w:hint="cs"/>
          <w:sz w:val="36"/>
          <w:szCs w:val="36"/>
          <w:cs/>
        </w:rPr>
        <w:t>ที</w:t>
      </w:r>
      <w:r>
        <w:rPr>
          <w:rFonts w:ascii="TH SarabunPSK" w:hAnsi="TH SarabunPSK" w:cs="TH SarabunPSK" w:hint="cs"/>
          <w:sz w:val="36"/>
          <w:szCs w:val="36"/>
          <w:cs/>
        </w:rPr>
        <w:t>ยบกลยุทธ์การลงทุนโดย                          ใช้การวิเคราะห์ทางเทคนิคของดัชนีตลาดหุ้นใน</w:t>
      </w:r>
      <w:r w:rsidR="0083006E">
        <w:rPr>
          <w:rFonts w:ascii="TH SarabunPSK" w:hAnsi="TH SarabunPSK" w:cs="TH SarabunPSK" w:hint="cs"/>
          <w:sz w:val="36"/>
          <w:szCs w:val="36"/>
          <w:cs/>
        </w:rPr>
        <w:t>กลุ่ม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ประเทศแถบเอเชีย </w:t>
      </w:r>
    </w:p>
    <w:p w14:paraId="60EBFA01" w14:textId="77777777" w:rsidR="007C3A8A" w:rsidRDefault="007C3A8A" w:rsidP="007C3A8A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578919D" w14:textId="49CDC2E6" w:rsidR="007C3A8A" w:rsidRDefault="007C3A8A" w:rsidP="007C3A8A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จัดทำโดย</w:t>
      </w:r>
    </w:p>
    <w:p w14:paraId="10EDD6F1" w14:textId="0659E3F7" w:rsidR="007C3A8A" w:rsidRDefault="007C3A8A" w:rsidP="00DF1101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ณัฐกฤต </w:t>
      </w:r>
      <w:r w:rsidR="00650C53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สุรินทร์ </w:t>
      </w:r>
      <w:r w:rsidR="00650C53">
        <w:rPr>
          <w:rFonts w:ascii="TH SarabunPSK" w:hAnsi="TH SarabunPSK" w:cs="TH SarabunPSK"/>
          <w:sz w:val="36"/>
          <w:szCs w:val="36"/>
        </w:rPr>
        <w:t xml:space="preserve">          </w:t>
      </w:r>
      <w:r w:rsidR="00650C53">
        <w:rPr>
          <w:rFonts w:ascii="TH SarabunPSK" w:hAnsi="TH SarabunPSK" w:cs="TH SarabunPSK" w:hint="cs"/>
          <w:sz w:val="36"/>
          <w:szCs w:val="36"/>
          <w:cs/>
        </w:rPr>
        <w:t xml:space="preserve">เลขทะเบียน </w:t>
      </w:r>
      <w:r w:rsidR="00650C53">
        <w:rPr>
          <w:rFonts w:ascii="TH SarabunPSK" w:hAnsi="TH SarabunPSK" w:cs="TH SarabunPSK"/>
          <w:sz w:val="36"/>
          <w:szCs w:val="36"/>
        </w:rPr>
        <w:t xml:space="preserve"> 2010511104006</w:t>
      </w:r>
    </w:p>
    <w:p w14:paraId="2E995A73" w14:textId="418B2717" w:rsidR="007C3A8A" w:rsidRDefault="007C3A8A" w:rsidP="00DF1101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พัชร</w:t>
      </w:r>
      <w:r w:rsidR="00650C53">
        <w:rPr>
          <w:rFonts w:ascii="TH SarabunPSK" w:hAnsi="TH SarabunPSK" w:cs="TH SarabunPSK"/>
          <w:sz w:val="36"/>
          <w:szCs w:val="36"/>
        </w:rPr>
        <w:t xml:space="preserve">  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650C53">
        <w:rPr>
          <w:rFonts w:ascii="TH SarabunPSK" w:hAnsi="TH SarabunPSK" w:cs="TH SarabunPSK"/>
          <w:sz w:val="36"/>
          <w:szCs w:val="36"/>
        </w:rPr>
        <w:t xml:space="preserve">  </w:t>
      </w:r>
      <w:r>
        <w:rPr>
          <w:rFonts w:ascii="TH SarabunPSK" w:hAnsi="TH SarabunPSK" w:cs="TH SarabunPSK" w:hint="cs"/>
          <w:sz w:val="36"/>
          <w:szCs w:val="36"/>
          <w:cs/>
        </w:rPr>
        <w:t>โสฬสโชคชัย</w:t>
      </w:r>
      <w:r w:rsidR="00650C53">
        <w:rPr>
          <w:rFonts w:ascii="TH SarabunPSK" w:hAnsi="TH SarabunPSK" w:cs="TH SarabunPSK"/>
          <w:sz w:val="36"/>
          <w:szCs w:val="36"/>
        </w:rPr>
        <w:t xml:space="preserve">     </w:t>
      </w:r>
      <w:r w:rsidR="00650C53">
        <w:rPr>
          <w:rFonts w:ascii="TH SarabunPSK" w:hAnsi="TH SarabunPSK" w:cs="TH SarabunPSK" w:hint="cs"/>
          <w:sz w:val="36"/>
          <w:szCs w:val="36"/>
          <w:cs/>
        </w:rPr>
        <w:t xml:space="preserve">เลขทะเบียน </w:t>
      </w:r>
      <w:r w:rsidR="00650C53">
        <w:rPr>
          <w:rFonts w:ascii="TH SarabunPSK" w:hAnsi="TH SarabunPSK" w:cs="TH SarabunPSK"/>
          <w:sz w:val="36"/>
          <w:szCs w:val="36"/>
        </w:rPr>
        <w:t xml:space="preserve"> 2010511104009</w:t>
      </w:r>
    </w:p>
    <w:p w14:paraId="5959DDA9" w14:textId="12676537" w:rsidR="007C3A8A" w:rsidRDefault="007C3A8A" w:rsidP="00DF1101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ปฐมพร </w:t>
      </w:r>
      <w:r w:rsidR="00650C53">
        <w:rPr>
          <w:rFonts w:ascii="TH SarabunPSK" w:hAnsi="TH SarabunPSK" w:cs="TH SarabunPSK"/>
          <w:sz w:val="36"/>
          <w:szCs w:val="36"/>
        </w:rPr>
        <w:t xml:space="preserve">  </w:t>
      </w:r>
      <w:r>
        <w:rPr>
          <w:rFonts w:ascii="TH SarabunPSK" w:hAnsi="TH SarabunPSK" w:cs="TH SarabunPSK" w:hint="cs"/>
          <w:sz w:val="36"/>
          <w:szCs w:val="36"/>
          <w:cs/>
        </w:rPr>
        <w:t>สุขหอ</w:t>
      </w:r>
      <w:r w:rsidR="00650C53">
        <w:rPr>
          <w:rFonts w:ascii="TH SarabunPSK" w:hAnsi="TH SarabunPSK" w:cs="TH SarabunPSK"/>
          <w:sz w:val="36"/>
          <w:szCs w:val="36"/>
        </w:rPr>
        <w:t xml:space="preserve">            </w:t>
      </w:r>
      <w:r w:rsidR="00650C53">
        <w:rPr>
          <w:rFonts w:ascii="TH SarabunPSK" w:hAnsi="TH SarabunPSK" w:cs="TH SarabunPSK" w:hint="cs"/>
          <w:sz w:val="36"/>
          <w:szCs w:val="36"/>
          <w:cs/>
        </w:rPr>
        <w:t xml:space="preserve">เลขทะเบียน </w:t>
      </w:r>
      <w:r w:rsidR="00650C53">
        <w:rPr>
          <w:rFonts w:ascii="TH SarabunPSK" w:hAnsi="TH SarabunPSK" w:cs="TH SarabunPSK"/>
          <w:sz w:val="36"/>
          <w:szCs w:val="36"/>
        </w:rPr>
        <w:t xml:space="preserve"> 2010511104023</w:t>
      </w:r>
    </w:p>
    <w:p w14:paraId="126C697B" w14:textId="23A2A9E0" w:rsidR="00650C53" w:rsidRDefault="007C3A8A" w:rsidP="00DF1101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ภฤศเมธ </w:t>
      </w:r>
      <w:r w:rsidR="00650C53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จำปาถิ่น</w:t>
      </w:r>
      <w:r w:rsidR="00650C53">
        <w:rPr>
          <w:rFonts w:ascii="TH SarabunPSK" w:hAnsi="TH SarabunPSK" w:cs="TH SarabunPSK"/>
          <w:sz w:val="36"/>
          <w:szCs w:val="36"/>
        </w:rPr>
        <w:t xml:space="preserve">         </w:t>
      </w:r>
      <w:r w:rsidR="00650C53">
        <w:rPr>
          <w:rFonts w:ascii="TH SarabunPSK" w:hAnsi="TH SarabunPSK" w:cs="TH SarabunPSK" w:hint="cs"/>
          <w:sz w:val="36"/>
          <w:szCs w:val="36"/>
          <w:cs/>
        </w:rPr>
        <w:t xml:space="preserve">เลขทะเบียน </w:t>
      </w:r>
      <w:r w:rsidR="00650C53">
        <w:rPr>
          <w:rFonts w:ascii="TH SarabunPSK" w:hAnsi="TH SarabunPSK" w:cs="TH SarabunPSK"/>
          <w:sz w:val="36"/>
          <w:szCs w:val="36"/>
        </w:rPr>
        <w:t xml:space="preserve"> 2010511104024</w:t>
      </w:r>
    </w:p>
    <w:p w14:paraId="72663A58" w14:textId="325BC760" w:rsidR="007C3A8A" w:rsidRDefault="007C3A8A" w:rsidP="00DF1101">
      <w:pPr>
        <w:jc w:val="center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ณัฐกิตติ์ </w:t>
      </w:r>
      <w:r w:rsidR="00650C53">
        <w:rPr>
          <w:rFonts w:ascii="TH SarabunPSK" w:hAnsi="TH SarabunPSK" w:cs="TH SarabunPSK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พุทธพรทิพย์</w:t>
      </w:r>
      <w:r w:rsidR="00650C53">
        <w:rPr>
          <w:rFonts w:ascii="TH SarabunPSK" w:hAnsi="TH SarabunPSK" w:cs="TH SarabunPSK"/>
          <w:sz w:val="36"/>
          <w:szCs w:val="36"/>
        </w:rPr>
        <w:t xml:space="preserve">     </w:t>
      </w:r>
      <w:r w:rsidR="00650C53">
        <w:rPr>
          <w:rFonts w:ascii="TH SarabunPSK" w:hAnsi="TH SarabunPSK" w:cs="TH SarabunPSK" w:hint="cs"/>
          <w:sz w:val="36"/>
          <w:szCs w:val="36"/>
          <w:cs/>
        </w:rPr>
        <w:t xml:space="preserve">เลขทะเบียน </w:t>
      </w:r>
      <w:r w:rsidR="00650C53">
        <w:rPr>
          <w:rFonts w:ascii="TH SarabunPSK" w:hAnsi="TH SarabunPSK" w:cs="TH SarabunPSK"/>
          <w:sz w:val="36"/>
          <w:szCs w:val="36"/>
        </w:rPr>
        <w:t xml:space="preserve"> 2010511104033</w:t>
      </w:r>
    </w:p>
    <w:p w14:paraId="30FA5198" w14:textId="77777777" w:rsidR="007C3A8A" w:rsidRPr="007C3A8A" w:rsidRDefault="007C3A8A" w:rsidP="00DF1101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96AF59A" w14:textId="006B750D" w:rsidR="007C3A8A" w:rsidRDefault="006853B0" w:rsidP="00DF1101">
      <w:pPr>
        <w:jc w:val="center"/>
        <w:rPr>
          <w:rFonts w:ascii="TH SarabunPSK" w:hAnsi="TH SarabunPSK" w:cs="TH SarabunPSK"/>
          <w:sz w:val="36"/>
          <w:szCs w:val="36"/>
        </w:rPr>
      </w:pPr>
      <w:r w:rsidRPr="006853B0">
        <w:rPr>
          <w:rFonts w:ascii="TH SarabunPSK" w:hAnsi="TH SarabunPSK" w:cs="TH SarabunPSK"/>
          <w:sz w:val="36"/>
          <w:szCs w:val="36"/>
          <w:cs/>
        </w:rPr>
        <w:t>เสนอ</w:t>
      </w:r>
    </w:p>
    <w:p w14:paraId="6B0A6394" w14:textId="05FC6EEB" w:rsidR="006853B0" w:rsidRPr="006853B0" w:rsidRDefault="006853B0" w:rsidP="00DF1101">
      <w:pPr>
        <w:jc w:val="center"/>
        <w:rPr>
          <w:rFonts w:ascii="TH SarabunPSK" w:hAnsi="TH SarabunPSK" w:cs="TH SarabunPSK"/>
          <w:sz w:val="36"/>
          <w:szCs w:val="36"/>
        </w:rPr>
      </w:pPr>
      <w:r w:rsidRPr="006853B0">
        <w:rPr>
          <w:rFonts w:ascii="TH SarabunPSK" w:hAnsi="TH SarabunPSK" w:cs="TH SarabunPSK"/>
          <w:sz w:val="36"/>
          <w:szCs w:val="36"/>
          <w:cs/>
        </w:rPr>
        <w:t>ดร.ชวลิต กิจคณาศิริ</w:t>
      </w:r>
    </w:p>
    <w:p w14:paraId="089B1ED4" w14:textId="77777777" w:rsidR="006853B0" w:rsidRDefault="006853B0" w:rsidP="00DF1101">
      <w:pPr>
        <w:jc w:val="center"/>
        <w:rPr>
          <w:rFonts w:ascii="TH SarabunPSK" w:hAnsi="TH SarabunPSK" w:cs="TH SarabunPSK"/>
          <w:sz w:val="36"/>
          <w:szCs w:val="36"/>
        </w:rPr>
      </w:pPr>
      <w:r w:rsidRPr="006853B0">
        <w:rPr>
          <w:rFonts w:ascii="TH SarabunPSK" w:hAnsi="TH SarabunPSK" w:cs="TH SarabunPSK"/>
          <w:sz w:val="36"/>
          <w:szCs w:val="36"/>
          <w:cs/>
        </w:rPr>
        <w:t>ผศ.ดร.สิรินดา พละหาญ</w:t>
      </w:r>
    </w:p>
    <w:p w14:paraId="13221A36" w14:textId="77777777" w:rsidR="006853B0" w:rsidRDefault="006853B0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D3BCBAB" w14:textId="77777777" w:rsidR="005C3669" w:rsidRPr="006853B0" w:rsidRDefault="005C3669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C6CA06E" w14:textId="46C33863" w:rsidR="006853B0" w:rsidRPr="006853B0" w:rsidRDefault="006853B0" w:rsidP="006853B0">
      <w:pPr>
        <w:jc w:val="center"/>
        <w:rPr>
          <w:rFonts w:ascii="TH SarabunPSK" w:hAnsi="TH SarabunPSK" w:cs="TH SarabunPSK"/>
          <w:sz w:val="36"/>
          <w:szCs w:val="36"/>
        </w:rPr>
      </w:pPr>
      <w:r w:rsidRPr="006853B0">
        <w:rPr>
          <w:rFonts w:ascii="TH SarabunPSK" w:hAnsi="TH SarabunPSK" w:cs="TH SarabunPSK"/>
          <w:sz w:val="36"/>
          <w:szCs w:val="36"/>
          <w:cs/>
        </w:rPr>
        <w:t>รายงาน</w:t>
      </w:r>
      <w:r>
        <w:rPr>
          <w:rFonts w:ascii="TH SarabunPSK" w:hAnsi="TH SarabunPSK" w:cs="TH SarabunPSK" w:hint="cs"/>
          <w:sz w:val="36"/>
          <w:szCs w:val="36"/>
          <w:cs/>
        </w:rPr>
        <w:t>ฉบับ</w:t>
      </w:r>
      <w:r w:rsidRPr="006853B0">
        <w:rPr>
          <w:rFonts w:ascii="TH SarabunPSK" w:hAnsi="TH SarabunPSK" w:cs="TH SarabunPSK"/>
          <w:sz w:val="36"/>
          <w:szCs w:val="36"/>
          <w:cs/>
        </w:rPr>
        <w:t>น</w:t>
      </w:r>
      <w:r>
        <w:rPr>
          <w:rFonts w:ascii="TH SarabunPSK" w:hAnsi="TH SarabunPSK" w:cs="TH SarabunPSK" w:hint="cs"/>
          <w:sz w:val="36"/>
          <w:szCs w:val="36"/>
          <w:cs/>
        </w:rPr>
        <w:t>ี้</w:t>
      </w:r>
      <w:r w:rsidRPr="006853B0">
        <w:rPr>
          <w:rFonts w:ascii="TH SarabunPSK" w:hAnsi="TH SarabunPSK" w:cs="TH SarabunPSK"/>
          <w:sz w:val="36"/>
          <w:szCs w:val="36"/>
          <w:cs/>
        </w:rPr>
        <w:t>เป็นส่วนหน</w:t>
      </w:r>
      <w:r>
        <w:rPr>
          <w:rFonts w:ascii="TH SarabunPSK" w:hAnsi="TH SarabunPSK" w:cs="TH SarabunPSK" w:hint="cs"/>
          <w:sz w:val="36"/>
          <w:szCs w:val="36"/>
          <w:cs/>
        </w:rPr>
        <w:t>ึ่</w:t>
      </w:r>
      <w:r w:rsidRPr="006853B0">
        <w:rPr>
          <w:rFonts w:ascii="TH SarabunPSK" w:hAnsi="TH SarabunPSK" w:cs="TH SarabunPSK"/>
          <w:sz w:val="36"/>
          <w:szCs w:val="36"/>
          <w:cs/>
        </w:rPr>
        <w:t>งของวิชาวิศวกรรมการเงิน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6853B0">
        <w:rPr>
          <w:rFonts w:ascii="TH SarabunPSK" w:hAnsi="TH SarabunPSK" w:cs="TH SarabunPSK"/>
          <w:sz w:val="36"/>
          <w:szCs w:val="36"/>
          <w:cs/>
        </w:rPr>
        <w:t>(</w:t>
      </w:r>
      <w:r w:rsidRPr="006853B0">
        <w:rPr>
          <w:rFonts w:ascii="TH SarabunPSK" w:hAnsi="TH SarabunPSK" w:cs="TH SarabunPSK"/>
          <w:sz w:val="36"/>
          <w:szCs w:val="36"/>
        </w:rPr>
        <w:t>SM</w:t>
      </w:r>
      <w:r w:rsidRPr="006853B0">
        <w:rPr>
          <w:rFonts w:ascii="TH SarabunPSK" w:hAnsi="TH SarabunPSK" w:cs="TH SarabunPSK"/>
          <w:sz w:val="36"/>
          <w:szCs w:val="36"/>
          <w:cs/>
        </w:rPr>
        <w:t>442)</w:t>
      </w:r>
    </w:p>
    <w:p w14:paraId="2E536DB6" w14:textId="4C39E139" w:rsidR="006853B0" w:rsidRPr="006853B0" w:rsidRDefault="006853B0" w:rsidP="006853B0">
      <w:pPr>
        <w:jc w:val="center"/>
        <w:rPr>
          <w:rFonts w:ascii="TH SarabunPSK" w:hAnsi="TH SarabunPSK" w:cs="TH SarabunPSK"/>
          <w:sz w:val="36"/>
          <w:szCs w:val="36"/>
        </w:rPr>
      </w:pPr>
      <w:r w:rsidRPr="006853B0">
        <w:rPr>
          <w:rFonts w:ascii="TH SarabunPSK" w:hAnsi="TH SarabunPSK" w:cs="TH SarabunPSK"/>
          <w:sz w:val="36"/>
          <w:szCs w:val="36"/>
          <w:cs/>
        </w:rPr>
        <w:t>ภาคเรียนที่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6853B0">
        <w:rPr>
          <w:rFonts w:ascii="TH SarabunPSK" w:hAnsi="TH SarabunPSK" w:cs="TH SarabunPSK"/>
          <w:sz w:val="36"/>
          <w:szCs w:val="36"/>
          <w:cs/>
        </w:rPr>
        <w:t>1 ปีการศึกษา 256</w:t>
      </w:r>
      <w:r>
        <w:rPr>
          <w:rFonts w:ascii="TH SarabunPSK" w:hAnsi="TH SarabunPSK" w:cs="TH SarabunPSK"/>
          <w:sz w:val="36"/>
          <w:szCs w:val="36"/>
        </w:rPr>
        <w:t>6</w:t>
      </w:r>
    </w:p>
    <w:p w14:paraId="43FD0DA0" w14:textId="79062686" w:rsidR="006853B0" w:rsidRDefault="006853B0" w:rsidP="006853B0">
      <w:pPr>
        <w:jc w:val="center"/>
        <w:rPr>
          <w:rFonts w:ascii="TH SarabunPSK" w:hAnsi="TH SarabunPSK" w:cs="TH SarabunPSK"/>
          <w:sz w:val="36"/>
          <w:szCs w:val="36"/>
        </w:rPr>
      </w:pPr>
      <w:r w:rsidRPr="006853B0">
        <w:rPr>
          <w:rFonts w:ascii="TH SarabunPSK" w:hAnsi="TH SarabunPSK" w:cs="TH SarabunPSK"/>
          <w:sz w:val="36"/>
          <w:szCs w:val="36"/>
          <w:cs/>
        </w:rPr>
        <w:t>สาขาวิศวกรรมการเงิน คณะวิทยาศาสตร์และเทคโนโลยี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Pr="006853B0">
        <w:rPr>
          <w:rFonts w:ascii="TH SarabunPSK" w:hAnsi="TH SarabunPSK" w:cs="TH SarabunPSK"/>
          <w:sz w:val="36"/>
          <w:szCs w:val="36"/>
          <w:cs/>
        </w:rPr>
        <w:t>มหาวิทยาลัยหอการค้าไทย</w:t>
      </w:r>
    </w:p>
    <w:p w14:paraId="4B6AF67E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0432A59C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E4422C3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2283F120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5B1E6F5E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692DDFD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ED9D55D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01B1C850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A85D728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EDECF9C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0008C18C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3F0A39E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557C61C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5E2838E7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FFDC020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8FD9E8F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8ED92B7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07287A35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0A332617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54EBD95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728F10F9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79F5032" w14:textId="77777777" w:rsidR="00844FF0" w:rsidRDefault="00844FF0" w:rsidP="006853B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2643FF60" w14:textId="77777777" w:rsidR="00844FF0" w:rsidRDefault="00844FF0" w:rsidP="006853B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018EC356" w14:textId="26EE6BB4" w:rsidR="00503FFA" w:rsidRDefault="00503FFA" w:rsidP="006853B0">
      <w:pPr>
        <w:jc w:val="center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 w:hint="cs"/>
          <w:sz w:val="40"/>
          <w:szCs w:val="40"/>
          <w:cs/>
        </w:rPr>
        <w:lastRenderedPageBreak/>
        <w:t>สมาชิกในกลุ่ม</w:t>
      </w:r>
    </w:p>
    <w:p w14:paraId="4D247233" w14:textId="77777777" w:rsidR="00503FFA" w:rsidRDefault="00503FFA" w:rsidP="006853B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0564002D" w14:textId="77777777" w:rsidR="00503FFA" w:rsidRDefault="00503FFA" w:rsidP="006853B0">
      <w:pPr>
        <w:jc w:val="center"/>
        <w:rPr>
          <w:rFonts w:ascii="TH SarabunPSK" w:hAnsi="TH SarabunPSK" w:cs="TH SarabunPSK"/>
          <w:sz w:val="40"/>
          <w:szCs w:val="40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92E04" w14:paraId="18A6BCE5" w14:textId="77777777" w:rsidTr="000E2FE5">
        <w:trPr>
          <w:trHeight w:val="3008"/>
        </w:trPr>
        <w:tc>
          <w:tcPr>
            <w:tcW w:w="3005" w:type="dxa"/>
          </w:tcPr>
          <w:p w14:paraId="60EF86BE" w14:textId="7DB301D5" w:rsidR="00292E04" w:rsidRDefault="00292E04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noProof/>
                <w:sz w:val="40"/>
                <w:szCs w:val="40"/>
              </w:rPr>
              <w:drawing>
                <wp:inline distT="0" distB="0" distL="0" distR="0" wp14:anchorId="46DF18C8" wp14:editId="02186A4F">
                  <wp:extent cx="1476375" cy="1962150"/>
                  <wp:effectExtent l="0" t="0" r="9525" b="0"/>
                  <wp:docPr id="266702939" name="Picture 2667029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962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0111F5B" w14:textId="211A8A59" w:rsidR="00292E04" w:rsidRDefault="000E2FE5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noProof/>
                <w:sz w:val="40"/>
                <w:szCs w:val="40"/>
              </w:rPr>
              <w:drawing>
                <wp:anchor distT="0" distB="0" distL="114300" distR="114300" simplePos="0" relativeHeight="251658282" behindDoc="0" locked="0" layoutInCell="1" allowOverlap="1" wp14:anchorId="7B825E72" wp14:editId="6E5887BB">
                  <wp:simplePos x="0" y="0"/>
                  <wp:positionH relativeFrom="column">
                    <wp:posOffset>-89369</wp:posOffset>
                  </wp:positionH>
                  <wp:positionV relativeFrom="paragraph">
                    <wp:posOffset>151074</wp:posOffset>
                  </wp:positionV>
                  <wp:extent cx="1932167" cy="1792912"/>
                  <wp:effectExtent l="0" t="0" r="0" b="0"/>
                  <wp:wrapNone/>
                  <wp:docPr id="819228249" name="Picture 819228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2167" cy="17929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006" w:type="dxa"/>
            <w:vAlign w:val="center"/>
          </w:tcPr>
          <w:p w14:paraId="0BECDB53" w14:textId="332781DD" w:rsidR="00292E04" w:rsidRDefault="00CF7E90" w:rsidP="00CF7E9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noProof/>
                <w:sz w:val="40"/>
                <w:szCs w:val="40"/>
              </w:rPr>
              <w:drawing>
                <wp:inline distT="0" distB="0" distL="0" distR="0" wp14:anchorId="7FF38BDE" wp14:editId="4B596A5A">
                  <wp:extent cx="1394129" cy="2091194"/>
                  <wp:effectExtent l="0" t="0" r="0" b="4445"/>
                  <wp:docPr id="681854569" name="Picture 681854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5417" cy="209312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E04" w14:paraId="1AFE2CB2" w14:textId="77777777" w:rsidTr="000E2FE5">
        <w:tc>
          <w:tcPr>
            <w:tcW w:w="3005" w:type="dxa"/>
          </w:tcPr>
          <w:p w14:paraId="4CF85322" w14:textId="77777777" w:rsidR="00874807" w:rsidRDefault="00874807" w:rsidP="00292E04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</w:p>
          <w:p w14:paraId="5BAD4324" w14:textId="28151CA3" w:rsidR="00292E04" w:rsidRPr="00292E04" w:rsidRDefault="00292E04" w:rsidP="00292E04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 w:rsidRPr="00292E04">
              <w:rPr>
                <w:rFonts w:ascii="TH SarabunPSK" w:hAnsi="TH SarabunPSK" w:cs="TH SarabunPSK"/>
                <w:sz w:val="40"/>
                <w:szCs w:val="40"/>
                <w:cs/>
              </w:rPr>
              <w:t>ณัฐกฤต  สุรินทร์           2010511104006</w:t>
            </w:r>
          </w:p>
          <w:p w14:paraId="4FA96A71" w14:textId="736EB7E0" w:rsidR="00292E04" w:rsidRDefault="00292E04" w:rsidP="00292E04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</w:p>
        </w:tc>
        <w:tc>
          <w:tcPr>
            <w:tcW w:w="3005" w:type="dxa"/>
          </w:tcPr>
          <w:p w14:paraId="4E1E0371" w14:textId="77777777" w:rsidR="00874807" w:rsidRDefault="00874807" w:rsidP="00292E04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</w:p>
          <w:p w14:paraId="3165554E" w14:textId="6D9A28D9" w:rsidR="00292E04" w:rsidRDefault="00292E04" w:rsidP="00292E04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 w:rsidRPr="00292E04">
              <w:rPr>
                <w:rFonts w:ascii="TH SarabunPSK" w:hAnsi="TH SarabunPSK" w:cs="TH SarabunPSK"/>
                <w:sz w:val="40"/>
                <w:szCs w:val="40"/>
                <w:cs/>
              </w:rPr>
              <w:t>พัชร โสฬสโชคชัย     2010511104009</w:t>
            </w:r>
          </w:p>
        </w:tc>
        <w:tc>
          <w:tcPr>
            <w:tcW w:w="3006" w:type="dxa"/>
          </w:tcPr>
          <w:p w14:paraId="1E915BCF" w14:textId="77777777" w:rsidR="00874807" w:rsidRDefault="00874807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</w:p>
          <w:p w14:paraId="17866C87" w14:textId="7076F491" w:rsidR="00292E04" w:rsidRDefault="00292E04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 w:rsidRPr="00292E04">
              <w:rPr>
                <w:rFonts w:ascii="TH SarabunPSK" w:hAnsi="TH SarabunPSK" w:cs="TH SarabunPSK"/>
                <w:sz w:val="40"/>
                <w:szCs w:val="40"/>
                <w:cs/>
              </w:rPr>
              <w:t>ปฐมพร  สุขหอ            2010511104023</w:t>
            </w:r>
          </w:p>
        </w:tc>
      </w:tr>
    </w:tbl>
    <w:p w14:paraId="5D164E62" w14:textId="77777777" w:rsidR="00503FFA" w:rsidRDefault="00503FFA" w:rsidP="006853B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4EAF9421" w14:textId="77777777" w:rsidR="00503FFA" w:rsidRDefault="00503FFA" w:rsidP="006853B0">
      <w:pPr>
        <w:jc w:val="center"/>
        <w:rPr>
          <w:rFonts w:ascii="TH SarabunPSK" w:hAnsi="TH SarabunPSK" w:cs="TH SarabunPSK"/>
          <w:sz w:val="40"/>
          <w:szCs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292E04" w14:paraId="1071DD98" w14:textId="77777777" w:rsidTr="00874807">
        <w:trPr>
          <w:trHeight w:val="2862"/>
        </w:trPr>
        <w:tc>
          <w:tcPr>
            <w:tcW w:w="4508" w:type="dxa"/>
          </w:tcPr>
          <w:p w14:paraId="2BCA4E7D" w14:textId="4CB27455" w:rsidR="00292E04" w:rsidRDefault="00292E04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noProof/>
                <w:sz w:val="40"/>
                <w:szCs w:val="40"/>
              </w:rPr>
              <w:drawing>
                <wp:inline distT="0" distB="0" distL="0" distR="0" wp14:anchorId="44B53394" wp14:editId="08B6178F">
                  <wp:extent cx="1476375" cy="1962150"/>
                  <wp:effectExtent l="0" t="0" r="9525" b="0"/>
                  <wp:docPr id="790504363" name="Picture 7905043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962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0B31CC28" w14:textId="6A205811" w:rsidR="00292E04" w:rsidRDefault="00292E04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>
              <w:rPr>
                <w:rFonts w:ascii="TH SarabunPSK" w:hAnsi="TH SarabunPSK" w:cs="TH SarabunPSK"/>
                <w:noProof/>
                <w:sz w:val="40"/>
                <w:szCs w:val="40"/>
              </w:rPr>
              <w:drawing>
                <wp:inline distT="0" distB="0" distL="0" distR="0" wp14:anchorId="0803612A" wp14:editId="2DCB44EF">
                  <wp:extent cx="1476375" cy="1962150"/>
                  <wp:effectExtent l="0" t="0" r="9525" b="0"/>
                  <wp:docPr id="1435936635" name="Picture 14359366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6375" cy="19621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2E04" w:rsidRPr="00292E04" w14:paraId="22FEFBE4" w14:textId="77777777" w:rsidTr="00874807">
        <w:tc>
          <w:tcPr>
            <w:tcW w:w="4508" w:type="dxa"/>
          </w:tcPr>
          <w:p w14:paraId="2EA1F2C2" w14:textId="77777777" w:rsidR="00874807" w:rsidRDefault="00874807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</w:p>
          <w:p w14:paraId="7B4ED97F" w14:textId="497BD4DD" w:rsidR="00292E04" w:rsidRDefault="00292E04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 w:rsidRPr="00292E04">
              <w:rPr>
                <w:rFonts w:ascii="TH SarabunPSK" w:hAnsi="TH SarabunPSK" w:cs="TH SarabunPSK"/>
                <w:sz w:val="40"/>
                <w:szCs w:val="40"/>
                <w:cs/>
              </w:rPr>
              <w:t>ภฤศเมธ  จำปาถิ่น           2010511104024</w:t>
            </w:r>
          </w:p>
        </w:tc>
        <w:tc>
          <w:tcPr>
            <w:tcW w:w="4508" w:type="dxa"/>
          </w:tcPr>
          <w:p w14:paraId="6DA56DAA" w14:textId="77777777" w:rsidR="00874807" w:rsidRDefault="00874807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</w:p>
          <w:p w14:paraId="1AFACFB4" w14:textId="15EAD977" w:rsidR="00292E04" w:rsidRDefault="00292E04" w:rsidP="006853B0">
            <w:pPr>
              <w:jc w:val="center"/>
              <w:rPr>
                <w:rFonts w:ascii="TH SarabunPSK" w:hAnsi="TH SarabunPSK" w:cs="TH SarabunPSK"/>
                <w:sz w:val="40"/>
                <w:szCs w:val="40"/>
              </w:rPr>
            </w:pPr>
            <w:r w:rsidRPr="00292E04">
              <w:rPr>
                <w:rFonts w:ascii="TH SarabunPSK" w:hAnsi="TH SarabunPSK" w:cs="TH SarabunPSK"/>
                <w:sz w:val="40"/>
                <w:szCs w:val="40"/>
                <w:cs/>
              </w:rPr>
              <w:t>ณัฐกิตติ์  พุทธพรทิพย์     2010511104033</w:t>
            </w:r>
          </w:p>
        </w:tc>
      </w:tr>
    </w:tbl>
    <w:p w14:paraId="59820DBA" w14:textId="77777777" w:rsidR="00292E04" w:rsidRDefault="00292E04" w:rsidP="006853B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03BF448D" w14:textId="77777777" w:rsidR="00292E04" w:rsidRDefault="00292E04" w:rsidP="006853B0">
      <w:pPr>
        <w:jc w:val="center"/>
        <w:rPr>
          <w:rFonts w:ascii="TH SarabunPSK" w:hAnsi="TH SarabunPSK" w:cs="TH SarabunPSK"/>
          <w:sz w:val="40"/>
          <w:szCs w:val="40"/>
        </w:rPr>
      </w:pPr>
    </w:p>
    <w:p w14:paraId="7CE56BBD" w14:textId="129E0D56" w:rsidR="00854FE4" w:rsidRPr="003D394A" w:rsidRDefault="00854FE4" w:rsidP="006853B0">
      <w:pPr>
        <w:jc w:val="center"/>
        <w:rPr>
          <w:rFonts w:ascii="TH SarabunPSK" w:hAnsi="TH SarabunPSK" w:cs="TH SarabunPSK"/>
          <w:sz w:val="40"/>
          <w:szCs w:val="40"/>
        </w:rPr>
      </w:pPr>
      <w:r w:rsidRPr="003D394A">
        <w:rPr>
          <w:rFonts w:ascii="TH SarabunPSK" w:hAnsi="TH SarabunPSK" w:cs="TH SarabunPSK" w:hint="cs"/>
          <w:sz w:val="40"/>
          <w:szCs w:val="40"/>
          <w:cs/>
        </w:rPr>
        <w:lastRenderedPageBreak/>
        <w:t>คำนำ</w:t>
      </w:r>
    </w:p>
    <w:p w14:paraId="2B8EC552" w14:textId="77777777" w:rsidR="00C1225A" w:rsidRDefault="00C1225A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5A058CD" w14:textId="5D719035" w:rsidR="00C1225A" w:rsidRDefault="009F21FA" w:rsidP="00C0584B">
      <w:pPr>
        <w:jc w:val="thaiDistribute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       </w:t>
      </w:r>
      <w:r w:rsidR="00ED5F1B">
        <w:rPr>
          <w:rFonts w:ascii="TH SarabunPSK" w:hAnsi="TH SarabunPSK" w:cs="TH SarabunPSK" w:hint="cs"/>
          <w:sz w:val="36"/>
          <w:szCs w:val="36"/>
          <w:cs/>
        </w:rPr>
        <w:t xml:space="preserve">  </w:t>
      </w:r>
      <w:r w:rsidR="00C1225A" w:rsidRPr="00C1225A">
        <w:rPr>
          <w:rFonts w:ascii="TH SarabunPSK" w:hAnsi="TH SarabunPSK" w:cs="TH SarabunPSK"/>
          <w:sz w:val="36"/>
          <w:szCs w:val="36"/>
          <w:cs/>
        </w:rPr>
        <w:t>รายงานฉบับนี้เป็นส่วนหนึ่งของวิชาวิศวกรรมการเงิน (</w:t>
      </w:r>
      <w:r w:rsidR="00C1225A" w:rsidRPr="00C1225A">
        <w:rPr>
          <w:rFonts w:ascii="TH SarabunPSK" w:hAnsi="TH SarabunPSK" w:cs="TH SarabunPSK"/>
          <w:sz w:val="36"/>
          <w:szCs w:val="36"/>
        </w:rPr>
        <w:t>SM</w:t>
      </w:r>
      <w:r w:rsidR="00C1225A" w:rsidRPr="00C1225A">
        <w:rPr>
          <w:rFonts w:ascii="TH SarabunPSK" w:hAnsi="TH SarabunPSK" w:cs="TH SarabunPSK"/>
          <w:sz w:val="36"/>
          <w:szCs w:val="36"/>
          <w:cs/>
        </w:rPr>
        <w:t>442)</w:t>
      </w:r>
      <w:r w:rsidR="00C1225A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C1225A" w:rsidRPr="00C1225A">
        <w:rPr>
          <w:rFonts w:ascii="TH SarabunPSK" w:hAnsi="TH SarabunPSK" w:cs="TH SarabunPSK"/>
          <w:sz w:val="36"/>
          <w:szCs w:val="36"/>
          <w:cs/>
        </w:rPr>
        <w:t>สาขาวิศวกรรมการเงิน คณะวิทยาศาสตร์และเทคโนโลยี มหาวิทยาลัยหอการค้าไทย</w:t>
      </w:r>
      <w:r w:rsidR="00C1225A">
        <w:rPr>
          <w:rFonts w:ascii="TH SarabunPSK" w:hAnsi="TH SarabunPSK" w:cs="TH SarabunPSK" w:hint="cs"/>
          <w:sz w:val="36"/>
          <w:szCs w:val="36"/>
          <w:cs/>
        </w:rPr>
        <w:t xml:space="preserve"> จัดทำขึ้นเพื่อศึกษาเกี่ยวการการหาอัตราผลตอบแทนจากการลงทุนโดย</w:t>
      </w:r>
      <w:r w:rsidR="00ED5F1B">
        <w:rPr>
          <w:rFonts w:ascii="TH SarabunPSK" w:hAnsi="TH SarabunPSK" w:cs="TH SarabunPSK" w:hint="cs"/>
          <w:sz w:val="36"/>
          <w:szCs w:val="36"/>
          <w:cs/>
        </w:rPr>
        <w:t>ใช้เครื่องมือทางเทคนิคเพื่อทดสอบประสิทธิภาพทางเทคนิค</w:t>
      </w:r>
      <w:r w:rsidR="00476B1F">
        <w:rPr>
          <w:rFonts w:ascii="TH SarabunPSK" w:hAnsi="TH SarabunPSK" w:cs="TH SarabunPSK" w:hint="cs"/>
          <w:sz w:val="36"/>
          <w:szCs w:val="36"/>
          <w:cs/>
        </w:rPr>
        <w:t>เป็นการเปรียบ</w:t>
      </w:r>
      <w:r w:rsidR="00336681">
        <w:rPr>
          <w:rFonts w:ascii="TH SarabunPSK" w:hAnsi="TH SarabunPSK" w:cs="TH SarabunPSK" w:hint="cs"/>
          <w:sz w:val="36"/>
          <w:szCs w:val="36"/>
          <w:cs/>
        </w:rPr>
        <w:t>เทียบ</w:t>
      </w:r>
      <w:r w:rsidR="00476B1F">
        <w:rPr>
          <w:rFonts w:ascii="TH SarabunPSK" w:hAnsi="TH SarabunPSK" w:cs="TH SarabunPSK" w:hint="cs"/>
          <w:sz w:val="36"/>
          <w:szCs w:val="36"/>
          <w:cs/>
        </w:rPr>
        <w:t>กลยุทธ์การลงทุนระหว่าง กลยุทธ์การ</w:t>
      </w:r>
      <w:r w:rsidR="00912D11">
        <w:rPr>
          <w:rFonts w:ascii="TH SarabunPSK" w:hAnsi="TH SarabunPSK" w:cs="TH SarabunPSK" w:hint="cs"/>
          <w:sz w:val="36"/>
          <w:szCs w:val="36"/>
          <w:cs/>
        </w:rPr>
        <w:t>ซื้อและถือ</w:t>
      </w:r>
      <w:r w:rsidR="00476B1F">
        <w:rPr>
          <w:rFonts w:ascii="TH SarabunPSK" w:hAnsi="TH SarabunPSK" w:cs="TH SarabunPSK" w:hint="cs"/>
          <w:sz w:val="36"/>
          <w:szCs w:val="36"/>
          <w:cs/>
        </w:rPr>
        <w:t>ไว้</w:t>
      </w:r>
      <w:r w:rsidR="00ED5F1B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476B1F">
        <w:rPr>
          <w:rFonts w:ascii="TH SarabunPSK" w:hAnsi="TH SarabunPSK" w:cs="TH SarabunPSK" w:hint="cs"/>
          <w:sz w:val="36"/>
          <w:szCs w:val="36"/>
          <w:cs/>
        </w:rPr>
        <w:t>(</w:t>
      </w:r>
      <w:r w:rsidR="00476B1F">
        <w:rPr>
          <w:rFonts w:ascii="TH SarabunPSK" w:hAnsi="TH SarabunPSK" w:cs="TH SarabunPSK"/>
          <w:sz w:val="36"/>
          <w:szCs w:val="36"/>
        </w:rPr>
        <w:t xml:space="preserve">Buy and </w:t>
      </w:r>
      <w:r w:rsidR="00056FE3">
        <w:rPr>
          <w:rFonts w:ascii="TH SarabunPSK" w:hAnsi="TH SarabunPSK" w:cs="TH SarabunPSK"/>
          <w:sz w:val="36"/>
          <w:szCs w:val="36"/>
        </w:rPr>
        <w:t>H</w:t>
      </w:r>
      <w:r w:rsidR="00476B1F">
        <w:rPr>
          <w:rFonts w:ascii="TH SarabunPSK" w:hAnsi="TH SarabunPSK" w:cs="TH SarabunPSK"/>
          <w:sz w:val="36"/>
          <w:szCs w:val="36"/>
        </w:rPr>
        <w:t>old</w:t>
      </w:r>
      <w:r w:rsidR="00476B1F">
        <w:rPr>
          <w:rFonts w:ascii="TH SarabunPSK" w:hAnsi="TH SarabunPSK" w:cs="TH SarabunPSK" w:hint="cs"/>
          <w:sz w:val="36"/>
          <w:szCs w:val="36"/>
          <w:cs/>
        </w:rPr>
        <w:t>)</w:t>
      </w:r>
      <w:r w:rsidR="00476B1F">
        <w:rPr>
          <w:rFonts w:ascii="TH SarabunPSK" w:hAnsi="TH SarabunPSK" w:cs="TH SarabunPSK"/>
          <w:sz w:val="36"/>
          <w:szCs w:val="36"/>
        </w:rPr>
        <w:t xml:space="preserve"> </w:t>
      </w:r>
      <w:r w:rsidR="00476B1F">
        <w:rPr>
          <w:rFonts w:ascii="TH SarabunPSK" w:hAnsi="TH SarabunPSK" w:cs="TH SarabunPSK" w:hint="cs"/>
          <w:sz w:val="36"/>
          <w:szCs w:val="36"/>
          <w:cs/>
        </w:rPr>
        <w:t>กับ การวิเคราะห์ทางเทคนิค</w:t>
      </w:r>
      <w:r w:rsidR="00056FE3">
        <w:rPr>
          <w:rFonts w:ascii="TH SarabunPSK" w:hAnsi="TH SarabunPSK" w:cs="TH SarabunPSK"/>
          <w:sz w:val="36"/>
          <w:szCs w:val="36"/>
        </w:rPr>
        <w:t xml:space="preserve"> (T</w:t>
      </w:r>
      <w:r w:rsidR="00056FE3" w:rsidRPr="00056FE3">
        <w:rPr>
          <w:rFonts w:ascii="TH SarabunPSK" w:hAnsi="TH SarabunPSK" w:cs="TH SarabunPSK"/>
          <w:sz w:val="36"/>
          <w:szCs w:val="36"/>
        </w:rPr>
        <w:t xml:space="preserve">echnical </w:t>
      </w:r>
      <w:r w:rsidR="00056FE3">
        <w:rPr>
          <w:rFonts w:ascii="TH SarabunPSK" w:hAnsi="TH SarabunPSK" w:cs="TH SarabunPSK"/>
          <w:sz w:val="36"/>
          <w:szCs w:val="36"/>
        </w:rPr>
        <w:t>A</w:t>
      </w:r>
      <w:r w:rsidR="00056FE3" w:rsidRPr="00056FE3">
        <w:rPr>
          <w:rFonts w:ascii="TH SarabunPSK" w:hAnsi="TH SarabunPSK" w:cs="TH SarabunPSK"/>
          <w:sz w:val="36"/>
          <w:szCs w:val="36"/>
        </w:rPr>
        <w:t>nalysis</w:t>
      </w:r>
      <w:r w:rsidR="00056FE3">
        <w:rPr>
          <w:rFonts w:ascii="TH SarabunPSK" w:hAnsi="TH SarabunPSK" w:cs="TH SarabunPSK"/>
          <w:sz w:val="36"/>
          <w:szCs w:val="36"/>
        </w:rPr>
        <w:t xml:space="preserve">) </w:t>
      </w:r>
      <w:r w:rsidR="00ED5F1B">
        <w:rPr>
          <w:rFonts w:ascii="TH SarabunPSK" w:hAnsi="TH SarabunPSK" w:cs="TH SarabunPSK" w:hint="cs"/>
          <w:sz w:val="36"/>
          <w:szCs w:val="36"/>
          <w:cs/>
        </w:rPr>
        <w:t xml:space="preserve">ได้แก่ </w:t>
      </w:r>
      <w:r w:rsidR="00056FE3">
        <w:rPr>
          <w:rFonts w:ascii="TH SarabunPSK" w:hAnsi="TH SarabunPSK" w:cs="TH SarabunPSK" w:hint="cs"/>
          <w:sz w:val="36"/>
          <w:szCs w:val="36"/>
          <w:cs/>
        </w:rPr>
        <w:t xml:space="preserve">การวิเคราะห์ของ </w:t>
      </w:r>
      <w:r w:rsidR="00056FE3">
        <w:rPr>
          <w:rFonts w:ascii="TH SarabunPSK" w:hAnsi="TH SarabunPSK" w:cs="TH SarabunPSK"/>
          <w:sz w:val="36"/>
          <w:szCs w:val="36"/>
        </w:rPr>
        <w:t xml:space="preserve">MACD </w:t>
      </w:r>
      <w:r w:rsidR="00056FE3" w:rsidRPr="00056FE3">
        <w:rPr>
          <w:rFonts w:ascii="TH SarabunPSK" w:hAnsi="TH SarabunPSK" w:cs="TH SarabunPSK"/>
          <w:sz w:val="36"/>
          <w:szCs w:val="36"/>
        </w:rPr>
        <w:t>(Moving Average Convergence Divergence)</w:t>
      </w:r>
      <w:r w:rsidR="00056FE3">
        <w:rPr>
          <w:rFonts w:ascii="TH SarabunPSK" w:hAnsi="TH SarabunPSK" w:cs="TH SarabunPSK" w:hint="cs"/>
          <w:sz w:val="36"/>
          <w:szCs w:val="36"/>
          <w:cs/>
        </w:rPr>
        <w:t xml:space="preserve"> และ </w:t>
      </w:r>
      <w:r w:rsidR="00056FE3">
        <w:rPr>
          <w:rFonts w:ascii="TH SarabunPSK" w:hAnsi="TH SarabunPSK" w:cs="TH SarabunPSK"/>
          <w:sz w:val="36"/>
          <w:szCs w:val="36"/>
        </w:rPr>
        <w:t>RSI</w:t>
      </w:r>
      <w:r w:rsidR="00056FE3">
        <w:rPr>
          <w:rFonts w:ascii="TH SarabunPSK" w:hAnsi="TH SarabunPSK" w:cs="TH SarabunPSK" w:hint="cs"/>
          <w:sz w:val="36"/>
          <w:szCs w:val="36"/>
          <w:cs/>
        </w:rPr>
        <w:t xml:space="preserve"> (</w:t>
      </w:r>
      <w:r w:rsidR="00056FE3" w:rsidRPr="00056FE3">
        <w:rPr>
          <w:rFonts w:ascii="TH SarabunPSK" w:hAnsi="TH SarabunPSK" w:cs="TH SarabunPSK"/>
          <w:sz w:val="36"/>
          <w:szCs w:val="36"/>
        </w:rPr>
        <w:t>Relative Strength Index</w:t>
      </w:r>
      <w:r w:rsidR="00056FE3">
        <w:rPr>
          <w:rFonts w:ascii="TH SarabunPSK" w:hAnsi="TH SarabunPSK" w:cs="TH SarabunPSK" w:hint="cs"/>
          <w:sz w:val="36"/>
          <w:szCs w:val="36"/>
          <w:cs/>
        </w:rPr>
        <w:t>)</w:t>
      </w:r>
      <w:r w:rsidR="00056FE3">
        <w:rPr>
          <w:rFonts w:ascii="TH SarabunPSK" w:hAnsi="TH SarabunPSK" w:cs="TH SarabunPSK"/>
          <w:sz w:val="36"/>
          <w:szCs w:val="36"/>
        </w:rPr>
        <w:t xml:space="preserve"> </w:t>
      </w:r>
      <w:r w:rsidR="00056FE3">
        <w:rPr>
          <w:rFonts w:ascii="TH SarabunPSK" w:hAnsi="TH SarabunPSK" w:cs="TH SarabunPSK" w:hint="cs"/>
          <w:sz w:val="36"/>
          <w:szCs w:val="36"/>
          <w:cs/>
        </w:rPr>
        <w:t>ซึ่งเป็น</w:t>
      </w:r>
      <w:r w:rsidR="00046B92">
        <w:rPr>
          <w:rFonts w:ascii="TH SarabunPSK" w:hAnsi="TH SarabunPSK" w:cs="TH SarabunPSK" w:hint="cs"/>
          <w:sz w:val="36"/>
          <w:szCs w:val="36"/>
          <w:cs/>
        </w:rPr>
        <w:t>ตัวชี้วัด</w:t>
      </w:r>
      <w:r w:rsidR="00056FE3">
        <w:rPr>
          <w:rFonts w:ascii="TH SarabunPSK" w:hAnsi="TH SarabunPSK" w:cs="TH SarabunPSK" w:hint="cs"/>
          <w:sz w:val="36"/>
          <w:szCs w:val="36"/>
          <w:cs/>
        </w:rPr>
        <w:t>ที</w:t>
      </w:r>
      <w:r w:rsidR="0083006E">
        <w:rPr>
          <w:rFonts w:ascii="TH SarabunPSK" w:hAnsi="TH SarabunPSK" w:cs="TH SarabunPSK" w:hint="cs"/>
          <w:sz w:val="36"/>
          <w:szCs w:val="36"/>
          <w:cs/>
        </w:rPr>
        <w:t>่</w:t>
      </w:r>
      <w:r w:rsidR="00056FE3">
        <w:rPr>
          <w:rFonts w:ascii="TH SarabunPSK" w:hAnsi="TH SarabunPSK" w:cs="TH SarabunPSK" w:hint="cs"/>
          <w:sz w:val="36"/>
          <w:szCs w:val="36"/>
          <w:cs/>
        </w:rPr>
        <w:t>นิยมใช้กันอย่างแพร่หลายซึ่งคณะผู้จัดทำเปรียบเ</w:t>
      </w:r>
      <w:r w:rsidR="0083006E">
        <w:rPr>
          <w:rFonts w:ascii="TH SarabunPSK" w:hAnsi="TH SarabunPSK" w:cs="TH SarabunPSK" w:hint="cs"/>
          <w:sz w:val="36"/>
          <w:szCs w:val="36"/>
          <w:cs/>
        </w:rPr>
        <w:t>ที</w:t>
      </w:r>
      <w:r w:rsidR="00056FE3">
        <w:rPr>
          <w:rFonts w:ascii="TH SarabunPSK" w:hAnsi="TH SarabunPSK" w:cs="TH SarabunPSK" w:hint="cs"/>
          <w:sz w:val="36"/>
          <w:szCs w:val="36"/>
          <w:cs/>
        </w:rPr>
        <w:t>ยบอัตราผลตอบแทนเมื่อมีสัญญาณซื้อขายจาก</w:t>
      </w:r>
      <w:r w:rsidR="0083006E">
        <w:rPr>
          <w:rFonts w:ascii="TH SarabunPSK" w:hAnsi="TH SarabunPSK" w:cs="TH SarabunPSK" w:hint="cs"/>
          <w:sz w:val="36"/>
          <w:szCs w:val="36"/>
          <w:cs/>
        </w:rPr>
        <w:t>ดัชนีบ่งชี้</w:t>
      </w:r>
      <w:r w:rsidR="00056FE3">
        <w:rPr>
          <w:rFonts w:ascii="TH SarabunPSK" w:hAnsi="TH SarabunPSK" w:cs="TH SarabunPSK" w:hint="cs"/>
          <w:sz w:val="36"/>
          <w:szCs w:val="36"/>
          <w:cs/>
        </w:rPr>
        <w:t>และเปรียบ</w:t>
      </w:r>
      <w:r w:rsidR="00336681">
        <w:rPr>
          <w:rFonts w:ascii="TH SarabunPSK" w:hAnsi="TH SarabunPSK" w:cs="TH SarabunPSK" w:hint="cs"/>
          <w:sz w:val="36"/>
          <w:szCs w:val="36"/>
          <w:cs/>
        </w:rPr>
        <w:t>เทียบ</w:t>
      </w:r>
      <w:r w:rsidR="00056FE3">
        <w:rPr>
          <w:rFonts w:ascii="TH SarabunPSK" w:hAnsi="TH SarabunPSK" w:cs="TH SarabunPSK" w:hint="cs"/>
          <w:sz w:val="36"/>
          <w:szCs w:val="36"/>
          <w:cs/>
        </w:rPr>
        <w:t>การซื้อขายแบบทิ้งไว้ว่ากลยุทธ์แบบใดให้ผลตอบแทนที</w:t>
      </w:r>
      <w:r w:rsidR="0083006E">
        <w:rPr>
          <w:rFonts w:ascii="TH SarabunPSK" w:hAnsi="TH SarabunPSK" w:cs="TH SarabunPSK" w:hint="cs"/>
          <w:sz w:val="36"/>
          <w:szCs w:val="36"/>
          <w:cs/>
        </w:rPr>
        <w:t>่</w:t>
      </w:r>
      <w:r w:rsidR="00056FE3">
        <w:rPr>
          <w:rFonts w:ascii="TH SarabunPSK" w:hAnsi="TH SarabunPSK" w:cs="TH SarabunPSK" w:hint="cs"/>
          <w:sz w:val="36"/>
          <w:szCs w:val="36"/>
          <w:cs/>
        </w:rPr>
        <w:t>ดีกว่ากันผ่านการบูรณาการความรู้ทางการใช้โปรแกรมคอมพิวเตอร์ภาษาไพทอน</w:t>
      </w:r>
      <w:r w:rsidR="00056FE3">
        <w:rPr>
          <w:rFonts w:ascii="TH SarabunPSK" w:hAnsi="TH SarabunPSK" w:cs="TH SarabunPSK"/>
          <w:sz w:val="36"/>
          <w:szCs w:val="36"/>
        </w:rPr>
        <w:t xml:space="preserve"> </w:t>
      </w:r>
      <w:r w:rsidR="00056FE3">
        <w:rPr>
          <w:rFonts w:ascii="TH SarabunPSK" w:hAnsi="TH SarabunPSK" w:cs="TH SarabunPSK" w:hint="cs"/>
          <w:sz w:val="36"/>
          <w:szCs w:val="36"/>
          <w:cs/>
        </w:rPr>
        <w:t>(</w:t>
      </w:r>
      <w:r w:rsidR="00056FE3">
        <w:rPr>
          <w:rFonts w:ascii="TH SarabunPSK" w:hAnsi="TH SarabunPSK" w:cs="TH SarabunPSK"/>
          <w:sz w:val="36"/>
          <w:szCs w:val="36"/>
        </w:rPr>
        <w:t>Python</w:t>
      </w:r>
      <w:r w:rsidR="00056FE3">
        <w:rPr>
          <w:rFonts w:ascii="TH SarabunPSK" w:hAnsi="TH SarabunPSK" w:cs="TH SarabunPSK" w:hint="cs"/>
          <w:sz w:val="36"/>
          <w:szCs w:val="36"/>
          <w:cs/>
        </w:rPr>
        <w:t>) เพื่อค้นหาว่ากลยุทธ์แบบใดให้ผลตอบแทนที</w:t>
      </w:r>
      <w:r w:rsidR="0083006E">
        <w:rPr>
          <w:rFonts w:ascii="TH SarabunPSK" w:hAnsi="TH SarabunPSK" w:cs="TH SarabunPSK" w:hint="cs"/>
          <w:sz w:val="36"/>
          <w:szCs w:val="36"/>
          <w:cs/>
        </w:rPr>
        <w:t>่</w:t>
      </w:r>
      <w:r w:rsidR="00056FE3">
        <w:rPr>
          <w:rFonts w:ascii="TH SarabunPSK" w:hAnsi="TH SarabunPSK" w:cs="TH SarabunPSK" w:hint="cs"/>
          <w:sz w:val="36"/>
          <w:szCs w:val="36"/>
          <w:cs/>
        </w:rPr>
        <w:t>ดีกว่ากันและเพื่อศึกษาว่าการวิเคราะห์ทางเทคนิคให้ผลตอบแทนที</w:t>
      </w:r>
      <w:r w:rsidR="0083006E">
        <w:rPr>
          <w:rFonts w:ascii="TH SarabunPSK" w:hAnsi="TH SarabunPSK" w:cs="TH SarabunPSK" w:hint="cs"/>
          <w:sz w:val="36"/>
          <w:szCs w:val="36"/>
          <w:cs/>
        </w:rPr>
        <w:t>่</w:t>
      </w:r>
      <w:r w:rsidR="00056FE3">
        <w:rPr>
          <w:rFonts w:ascii="TH SarabunPSK" w:hAnsi="TH SarabunPSK" w:cs="TH SarabunPSK" w:hint="cs"/>
          <w:sz w:val="36"/>
          <w:szCs w:val="36"/>
          <w:cs/>
        </w:rPr>
        <w:t>ดีหรือไม่ตามทฤษ</w:t>
      </w:r>
      <w:r w:rsidR="00CE0CB7">
        <w:rPr>
          <w:rFonts w:ascii="TH SarabunPSK" w:hAnsi="TH SarabunPSK" w:cs="TH SarabunPSK" w:hint="cs"/>
          <w:sz w:val="36"/>
          <w:szCs w:val="36"/>
          <w:cs/>
        </w:rPr>
        <w:t>ฎี</w:t>
      </w:r>
      <w:r w:rsidR="0083006E">
        <w:rPr>
          <w:rFonts w:ascii="TH SarabunPSK" w:hAnsi="TH SarabunPSK" w:cs="TH SarabunPSK" w:hint="cs"/>
          <w:sz w:val="36"/>
          <w:szCs w:val="36"/>
          <w:cs/>
        </w:rPr>
        <w:t>ที่</w:t>
      </w:r>
      <w:r w:rsidR="00056FE3">
        <w:rPr>
          <w:rFonts w:ascii="TH SarabunPSK" w:hAnsi="TH SarabunPSK" w:cs="TH SarabunPSK" w:hint="cs"/>
          <w:sz w:val="36"/>
          <w:szCs w:val="36"/>
          <w:cs/>
        </w:rPr>
        <w:t>ใช้กันอย่างแพร่หลาย หากมีข้อผิดพลาดประการใดก็ขออภัยมา ณ ที่นี้ด้วย</w:t>
      </w:r>
    </w:p>
    <w:p w14:paraId="2A7B187C" w14:textId="77777777" w:rsidR="00056FE3" w:rsidRDefault="00056FE3" w:rsidP="009F21FA">
      <w:pPr>
        <w:rPr>
          <w:rFonts w:ascii="TH SarabunPSK" w:hAnsi="TH SarabunPSK" w:cs="TH SarabunPSK"/>
          <w:sz w:val="36"/>
          <w:szCs w:val="36"/>
        </w:rPr>
      </w:pPr>
    </w:p>
    <w:p w14:paraId="3E88DAF9" w14:textId="0250A3E3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 w:hint="cs"/>
          <w:sz w:val="36"/>
          <w:szCs w:val="36"/>
          <w:cs/>
        </w:rPr>
        <w:t>คณะผู้จัดทำ</w:t>
      </w:r>
    </w:p>
    <w:p w14:paraId="60876A65" w14:textId="77777777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7A5E1E7E" w14:textId="77777777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1F58E043" w14:textId="77777777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2F033150" w14:textId="77777777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72C23377" w14:textId="77777777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0BD430E8" w14:textId="77777777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473E791B" w14:textId="77777777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72D92C14" w14:textId="77777777" w:rsidR="00844FF0" w:rsidRDefault="00844FF0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22DC9DF8" w14:textId="77777777" w:rsidR="00844FF0" w:rsidRDefault="00844FF0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4A2732C7" w14:textId="77777777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4412DBCF" w14:textId="77777777" w:rsidR="00056FE3" w:rsidRDefault="00056FE3" w:rsidP="00056FE3">
      <w:pPr>
        <w:jc w:val="right"/>
        <w:rPr>
          <w:rFonts w:ascii="TH SarabunPSK" w:hAnsi="TH SarabunPSK" w:cs="TH SarabunPSK"/>
          <w:sz w:val="36"/>
          <w:szCs w:val="36"/>
        </w:rPr>
      </w:pPr>
    </w:p>
    <w:p w14:paraId="46B82DCC" w14:textId="5A4FDDC0" w:rsidR="00056FE3" w:rsidRDefault="003D394A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B4754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</w:t>
      </w:r>
    </w:p>
    <w:tbl>
      <w:tblPr>
        <w:tblStyle w:val="TableGri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2"/>
        <w:gridCol w:w="992"/>
      </w:tblGrid>
      <w:tr w:rsidR="00F34326" w14:paraId="24360620" w14:textId="77777777" w:rsidTr="00DE7290">
        <w:trPr>
          <w:trHeight w:val="524"/>
        </w:trPr>
        <w:tc>
          <w:tcPr>
            <w:tcW w:w="8642" w:type="dxa"/>
          </w:tcPr>
          <w:p w14:paraId="583D7A1B" w14:textId="0712D811" w:rsidR="00F34326" w:rsidRDefault="00F34326" w:rsidP="00F34326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6D5F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หัว</w:t>
            </w:r>
            <w:r w:rsidR="006F7027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เรื่อง</w:t>
            </w:r>
          </w:p>
        </w:tc>
        <w:tc>
          <w:tcPr>
            <w:tcW w:w="992" w:type="dxa"/>
          </w:tcPr>
          <w:p w14:paraId="49823B9E" w14:textId="4D12956A" w:rsidR="00F34326" w:rsidRDefault="00F34326" w:rsidP="00F34326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6D5F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หน้า</w:t>
            </w:r>
          </w:p>
        </w:tc>
      </w:tr>
      <w:tr w:rsidR="00F34326" w14:paraId="3F141DC7" w14:textId="77777777" w:rsidTr="00DE7290">
        <w:tc>
          <w:tcPr>
            <w:tcW w:w="8642" w:type="dxa"/>
          </w:tcPr>
          <w:p w14:paraId="05F4074B" w14:textId="77777777" w:rsidR="00F34326" w:rsidRDefault="00F34326" w:rsidP="00F3432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96D5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B96D5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1 </w:t>
            </w:r>
            <w:r w:rsidRPr="00B96D5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บทนำ</w:t>
            </w:r>
            <w:r w:rsidRPr="00B96D5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 w:rsidRPr="00B96D5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 w:rsidRPr="00B96D5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Introduction</w:t>
            </w:r>
            <w:r w:rsidRPr="00B96D5F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  <w:p w14:paraId="5C199449" w14:textId="77777777" w:rsidR="00F34326" w:rsidRPr="00CE0480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    1.1 </w:t>
            </w:r>
            <w:r w:rsidRPr="00CE04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ความเป็นมาและความสำคัญของปัญหา </w:t>
            </w: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</w:t>
            </w:r>
          </w:p>
          <w:p w14:paraId="5C5AAEF3" w14:textId="77777777" w:rsidR="00F34326" w:rsidRPr="00CE0480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    1.2 </w:t>
            </w:r>
            <w:r w:rsidRPr="00CE04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วัตถุประสงค์ของการศึกษา </w:t>
            </w: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                    </w:t>
            </w:r>
          </w:p>
          <w:p w14:paraId="1DF698D7" w14:textId="77777777" w:rsidR="00F34326" w:rsidRPr="00CE0480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    1.3 </w:t>
            </w:r>
            <w:r w:rsidRPr="00CE0480">
              <w:rPr>
                <w:rFonts w:ascii="TH SarabunPSK" w:hAnsi="TH SarabunPSK" w:cs="TH SarabunPSK"/>
                <w:sz w:val="32"/>
                <w:szCs w:val="32"/>
                <w:cs/>
              </w:rPr>
              <w:t>ขอบเขตการวิจัย</w:t>
            </w: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   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</w:t>
            </w:r>
            <w:r w:rsidRPr="00CE04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4DB8D5B9" w14:textId="77777777" w:rsidR="00F34326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CE0480">
              <w:rPr>
                <w:rFonts w:ascii="TH SarabunPSK" w:hAnsi="TH SarabunPSK" w:cs="TH SarabunPSK"/>
                <w:sz w:val="32"/>
                <w:szCs w:val="32"/>
              </w:rPr>
              <w:t xml:space="preserve">          1.4 </w:t>
            </w:r>
            <w:r w:rsidRPr="00CE0480">
              <w:rPr>
                <w:rFonts w:ascii="TH SarabunPSK" w:hAnsi="TH SarabunPSK" w:cs="TH SarabunPSK"/>
                <w:sz w:val="32"/>
                <w:szCs w:val="32"/>
                <w:cs/>
              </w:rPr>
              <w:t>ประโยชน์ที่คาดว่าจะได้รับจากการศึกษาการวิเคราะห์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>
              <w:rPr>
                <w:rFonts w:ascii="TH SarabunPSK" w:hAnsi="TH SarabunPSK" w:cs="TH SarabunPSK"/>
                <w:sz w:val="32"/>
                <w:szCs w:val="32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</w:rPr>
              <w:tab/>
            </w:r>
            <w:r>
              <w:rPr>
                <w:rFonts w:ascii="TH SarabunPSK" w:hAnsi="TH SarabunPSK" w:cs="TH SarabunPSK"/>
                <w:sz w:val="32"/>
                <w:szCs w:val="32"/>
              </w:rPr>
              <w:tab/>
              <w:t xml:space="preserve">                 </w:t>
            </w:r>
          </w:p>
          <w:p w14:paraId="4795B86A" w14:textId="129EB283" w:rsidR="00F34326" w:rsidRPr="00F34326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1.5</w:t>
            </w:r>
            <w:r>
              <w:t xml:space="preserve"> </w:t>
            </w:r>
            <w:r>
              <w:rPr>
                <w:rFonts w:hint="cs"/>
                <w:cs/>
              </w:rPr>
              <w:t>นิยามคำศัพท์</w:t>
            </w:r>
            <w:r>
              <w:t xml:space="preserve">                                                                                                                                              </w:t>
            </w:r>
          </w:p>
        </w:tc>
        <w:tc>
          <w:tcPr>
            <w:tcW w:w="992" w:type="dxa"/>
          </w:tcPr>
          <w:p w14:paraId="6FCE2D9C" w14:textId="53EABE68" w:rsidR="00F34326" w:rsidRPr="00E0055B" w:rsidRDefault="00E0055B" w:rsidP="00F34326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E0055B">
              <w:rPr>
                <w:rFonts w:ascii="TH SarabunPSK" w:hAnsi="TH SarabunPSK" w:cs="TH SarabunPSK"/>
                <w:sz w:val="36"/>
                <w:szCs w:val="36"/>
              </w:rPr>
              <w:t>1 - 3</w:t>
            </w:r>
          </w:p>
          <w:p w14:paraId="7D6DF57D" w14:textId="7C9D4D15" w:rsidR="00F34326" w:rsidRPr="00F34326" w:rsidRDefault="00F34326" w:rsidP="00F343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8E4336" w14:textId="39A318D6" w:rsidR="00F34326" w:rsidRPr="00F34326" w:rsidRDefault="00F34326" w:rsidP="00E0055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C95632A" w14:textId="40FCAD79" w:rsidR="00F34326" w:rsidRPr="00F34326" w:rsidRDefault="00F34326" w:rsidP="00F343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DC0390" w14:textId="3897CBBB" w:rsidR="00F34326" w:rsidRPr="00F34326" w:rsidRDefault="00F34326" w:rsidP="00E0055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D09C97" w14:textId="326F976E" w:rsidR="00F34326" w:rsidRPr="00F34326" w:rsidRDefault="00F34326" w:rsidP="00F34326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F34326" w14:paraId="0409C4F4" w14:textId="77777777" w:rsidTr="00DE7290">
        <w:tc>
          <w:tcPr>
            <w:tcW w:w="8642" w:type="dxa"/>
          </w:tcPr>
          <w:p w14:paraId="0B4A3B53" w14:textId="5B781DEE" w:rsidR="00F34326" w:rsidRDefault="00F34326" w:rsidP="00F34326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B23F8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B23F8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2 </w:t>
            </w:r>
            <w:r w:rsidR="00CE0CB7" w:rsidRPr="00B23F8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ทฤษฎี</w:t>
            </w:r>
            <w:r w:rsidRPr="00B23F8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และงานวิจัยที่เกี่ยวข้อง (</w:t>
            </w:r>
            <w:r w:rsidRPr="00B23F8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Theories and Literature Review</w:t>
            </w:r>
            <w:r w:rsidRPr="00B23F8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  <w:p w14:paraId="39D2A60A" w14:textId="77777777" w:rsidR="00F34326" w:rsidRPr="005D1FD7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b/>
                <w:bCs/>
              </w:rPr>
              <w:t xml:space="preserve">         </w:t>
            </w:r>
            <w:r>
              <w:rPr>
                <w:rFonts w:hint="cs"/>
                <w:b/>
                <w:bCs/>
                <w:cs/>
              </w:rPr>
              <w:t xml:space="preserve">    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 xml:space="preserve">2.1 </w:t>
            </w:r>
            <w:r w:rsidRPr="005D1FD7">
              <w:rPr>
                <w:rFonts w:ascii="TH SarabunPSK" w:hAnsi="TH SarabunPSK" w:cs="TH SarabunPSK"/>
                <w:sz w:val="32"/>
                <w:szCs w:val="32"/>
                <w:cs/>
              </w:rPr>
              <w:t>ทฤษฎีประสิทธิภาพตลาด (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>Efficient Market Hypothesis)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cr/>
              <w:t xml:space="preserve">        </w:t>
            </w:r>
            <w:r w:rsidRPr="005D1F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 xml:space="preserve">2.2 </w:t>
            </w:r>
            <w:r w:rsidRPr="005D1FD7">
              <w:rPr>
                <w:rFonts w:ascii="TH SarabunPSK" w:hAnsi="TH SarabunPSK" w:cs="TH SarabunPSK"/>
                <w:sz w:val="32"/>
                <w:szCs w:val="32"/>
                <w:cs/>
              </w:rPr>
              <w:t>การศึกษาเชิงประจักษ์ที่เกี่ยวข้อง (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>Empirical Studies)</w:t>
            </w:r>
          </w:p>
          <w:p w14:paraId="613891A8" w14:textId="77777777" w:rsidR="00F34326" w:rsidRPr="001C290F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1C290F">
              <w:rPr>
                <w:rFonts w:ascii="TH SarabunPSK" w:hAnsi="TH SarabunPSK" w:cs="TH SarabunPSK"/>
                <w:sz w:val="32"/>
                <w:szCs w:val="32"/>
              </w:rPr>
              <w:t xml:space="preserve">          2.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1C290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C290F">
              <w:rPr>
                <w:rFonts w:ascii="TH SarabunPSK" w:hAnsi="TH SarabunPSK" w:cs="TH SarabunPSK"/>
                <w:sz w:val="32"/>
                <w:szCs w:val="32"/>
                <w:cs/>
              </w:rPr>
              <w:t>อัตราผลตอบแทนจากการลงทุน</w:t>
            </w:r>
            <w:r w:rsidRPr="001C290F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</w:t>
            </w:r>
          </w:p>
          <w:p w14:paraId="5238C840" w14:textId="2EEFB1F8" w:rsidR="00F34326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E22891">
              <w:rPr>
                <w:rFonts w:ascii="TH SarabunPSK" w:hAnsi="TH SarabunPSK" w:cs="TH SarabunPSK"/>
                <w:sz w:val="32"/>
                <w:szCs w:val="32"/>
              </w:rPr>
              <w:t xml:space="preserve">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22891">
              <w:rPr>
                <w:rFonts w:ascii="TH SarabunPSK" w:hAnsi="TH SarabunPSK" w:cs="TH SarabunPSK"/>
                <w:sz w:val="32"/>
                <w:szCs w:val="32"/>
                <w:cs/>
              </w:rPr>
              <w:t>ดัชนีบ่งชี้ทางเทคนิค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22891">
              <w:rPr>
                <w:rFonts w:ascii="TH SarabunPSK" w:hAnsi="TH SarabunPSK" w:cs="TH SarabunPSK"/>
                <w:sz w:val="32"/>
                <w:szCs w:val="32"/>
                <w:cs/>
              </w:rPr>
              <w:t>(การวิเคราะห์ทางเทคนิค)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22891">
              <w:rPr>
                <w:rFonts w:ascii="TH SarabunPSK" w:hAnsi="TH SarabunPSK" w:cs="TH SarabunPSK"/>
                <w:sz w:val="32"/>
                <w:szCs w:val="32"/>
                <w:cs/>
              </w:rPr>
              <w:t>และ</w:t>
            </w:r>
            <w:r w:rsidR="00CC034C">
              <w:rPr>
                <w:rFonts w:ascii="TH SarabunPSK" w:hAnsi="TH SarabunPSK" w:cs="TH SarabunPSK"/>
                <w:sz w:val="32"/>
                <w:szCs w:val="32"/>
                <w:cs/>
              </w:rPr>
              <w:t>กฎ</w:t>
            </w:r>
            <w:r w:rsidRPr="00E228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การซื้อการขาย 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</w:t>
            </w:r>
          </w:p>
          <w:p w14:paraId="67672081" w14:textId="77777777" w:rsidR="00F34326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>(Technical Indicator and Trading Rules)</w:t>
            </w:r>
          </w:p>
          <w:p w14:paraId="7A56EC39" w14:textId="124C040C" w:rsidR="00F34326" w:rsidRPr="00E22891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6F702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32"/>
                <w:szCs w:val="32"/>
              </w:rPr>
              <w:t>2.4.1 Exponential Moving Average (EMA)</w:t>
            </w:r>
          </w:p>
          <w:p w14:paraId="73B12E1B" w14:textId="0830754E" w:rsidR="00F34326" w:rsidRDefault="00F34326" w:rsidP="00F34326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sz w:val="36"/>
                <w:szCs w:val="36"/>
              </w:rPr>
              <w:t xml:space="preserve">             </w:t>
            </w:r>
            <w:r w:rsidR="006F7027">
              <w:rPr>
                <w:rFonts w:hint="cs"/>
                <w:sz w:val="36"/>
                <w:szCs w:val="36"/>
                <w:cs/>
              </w:rPr>
              <w:t xml:space="preserve">  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 xml:space="preserve"> Moving Average Convergence Divergence (MACD)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</w:t>
            </w:r>
            <w:r w:rsidRPr="00E22891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</w:p>
          <w:p w14:paraId="168CE83A" w14:textId="77777777" w:rsidR="00CA2B21" w:rsidRDefault="00F34326" w:rsidP="006F702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378DC">
              <w:rPr>
                <w:rFonts w:ascii="TH SarabunPSK" w:hAnsi="TH SarabunPSK" w:cs="TH SarabunPSK"/>
                <w:sz w:val="32"/>
                <w:szCs w:val="32"/>
              </w:rPr>
              <w:t xml:space="preserve">               </w:t>
            </w:r>
            <w:r w:rsidR="006F702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C378DC"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C378DC"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C378DC">
              <w:rPr>
                <w:rFonts w:ascii="TH SarabunPSK" w:hAnsi="TH SarabunPSK" w:cs="TH SarabunPSK"/>
                <w:sz w:val="32"/>
                <w:szCs w:val="32"/>
              </w:rPr>
              <w:t xml:space="preserve"> Relative Strength Index (RSI)      </w:t>
            </w:r>
          </w:p>
          <w:p w14:paraId="01C73BBB" w14:textId="6848CB6E" w:rsidR="00F34326" w:rsidRPr="006F7027" w:rsidRDefault="00CA2B21" w:rsidP="006F702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2.4.4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อัตราผลตอบแทนจากการลงทุน</w:t>
            </w:r>
            <w:r w:rsidR="00DE7290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จากดัชนีบ่งชี้ทางเทคนิค</w:t>
            </w:r>
            <w:r w:rsidR="00F34326" w:rsidRPr="00C378DC">
              <w:rPr>
                <w:rFonts w:ascii="TH SarabunPSK" w:hAnsi="TH SarabunPSK" w:cs="TH SarabunPSK"/>
                <w:sz w:val="32"/>
                <w:szCs w:val="32"/>
              </w:rPr>
              <w:t xml:space="preserve">                      </w:t>
            </w:r>
            <w:r w:rsidR="00F34326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</w:t>
            </w:r>
          </w:p>
        </w:tc>
        <w:tc>
          <w:tcPr>
            <w:tcW w:w="992" w:type="dxa"/>
          </w:tcPr>
          <w:p w14:paraId="2B841420" w14:textId="34484986" w:rsidR="00F34326" w:rsidRPr="00E0055B" w:rsidRDefault="00E0055B" w:rsidP="00056F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055B">
              <w:rPr>
                <w:rFonts w:ascii="TH SarabunPSK" w:hAnsi="TH SarabunPSK" w:cs="TH SarabunPSK"/>
                <w:sz w:val="32"/>
                <w:szCs w:val="32"/>
              </w:rPr>
              <w:t xml:space="preserve">4 - </w:t>
            </w:r>
            <w:r w:rsidR="00E24136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  <w:p w14:paraId="3C82BE73" w14:textId="560A0292" w:rsidR="00073008" w:rsidRPr="00073008" w:rsidRDefault="00073008" w:rsidP="00056F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07ED95" w14:textId="623994B0" w:rsidR="00073008" w:rsidRPr="00073008" w:rsidRDefault="00073008" w:rsidP="00056F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A842E6" w14:textId="6F03073D" w:rsidR="00073008" w:rsidRPr="00073008" w:rsidRDefault="00073008" w:rsidP="00E0055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CA851E" w14:textId="78870621" w:rsidR="00073008" w:rsidRPr="00073008" w:rsidRDefault="00073008" w:rsidP="00056F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8C59F1" w14:textId="45AEAAFB" w:rsidR="00073008" w:rsidRPr="00E062E3" w:rsidRDefault="00073008" w:rsidP="00056F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686006" w14:textId="40D7E56B" w:rsidR="00E062E3" w:rsidRPr="00E062E3" w:rsidRDefault="00E062E3" w:rsidP="00056F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E64BDA" w14:textId="63D0158E" w:rsidR="00E062E3" w:rsidRPr="00E062E3" w:rsidRDefault="00E062E3" w:rsidP="00056F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4B1FA4" w14:textId="1C9A3AD7" w:rsidR="00E062E3" w:rsidRPr="00073008" w:rsidRDefault="00E062E3" w:rsidP="00056FE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F34326" w14:paraId="2E8119AF" w14:textId="77777777" w:rsidTr="00DE7290">
        <w:tc>
          <w:tcPr>
            <w:tcW w:w="8642" w:type="dxa"/>
          </w:tcPr>
          <w:p w14:paraId="5A2334B8" w14:textId="77777777" w:rsidR="00224A4B" w:rsidRPr="00C378DC" w:rsidRDefault="00224A4B" w:rsidP="00224A4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378D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C378D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  <w:r w:rsidRPr="00C378D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สมมติฐานและวิธีการดำเนินการ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ศึกษา</w:t>
            </w:r>
            <w:r w:rsidRPr="00C378D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 w:rsidRPr="00C378D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Hypothesis and Methodology</w:t>
            </w:r>
            <w:r w:rsidRPr="00C378D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  <w:r w:rsidRPr="00C378D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                          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</w:p>
          <w:p w14:paraId="13AA563B" w14:textId="734B247B" w:rsidR="00224A4B" w:rsidRDefault="00224A4B" w:rsidP="00224A4B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  <w:r w:rsidR="006F702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803B1D">
              <w:rPr>
                <w:rFonts w:ascii="TH SarabunPSK" w:hAnsi="TH SarabunPSK" w:cs="TH SarabunPSK"/>
                <w:sz w:val="32"/>
                <w:szCs w:val="32"/>
              </w:rPr>
              <w:t>3.1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สมมติฐาน (</w:t>
            </w:r>
            <w:r>
              <w:rPr>
                <w:rFonts w:ascii="TH SarabunPSK" w:hAnsi="TH SarabunPSK" w:cs="TH SarabunPSK"/>
                <w:sz w:val="32"/>
                <w:szCs w:val="32"/>
              </w:rPr>
              <w:t>Hypothesis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                                 </w:t>
            </w:r>
          </w:p>
          <w:p w14:paraId="08BAD1AE" w14:textId="1039C367" w:rsidR="00224A4B" w:rsidRDefault="00224A4B" w:rsidP="00224A4B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</w:t>
            </w:r>
            <w:r w:rsidR="006F702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3.1.1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สมมติฐานการวิเคราะห์ทางเทคนิคของดัชนีบ่งชี้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</w:t>
            </w:r>
          </w:p>
          <w:p w14:paraId="020AB530" w14:textId="77777777" w:rsidR="00224A4B" w:rsidRDefault="00224A4B" w:rsidP="00224A4B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</w:t>
            </w:r>
            <w:r w:rsidRPr="00803B1D">
              <w:rPr>
                <w:rFonts w:ascii="TH SarabunPSK" w:hAnsi="TH SarabunPSK" w:cs="TH SarabunPSK"/>
                <w:sz w:val="32"/>
                <w:szCs w:val="32"/>
              </w:rPr>
              <w:t>Moving Average Convergence Divergence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(MACD Rule)                                 </w:t>
            </w:r>
          </w:p>
          <w:p w14:paraId="6FD5B605" w14:textId="77159E05" w:rsidR="00224A4B" w:rsidRDefault="00224A4B" w:rsidP="00224A4B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3.1.1.1 MACD Rule 1                                                                                </w:t>
            </w:r>
          </w:p>
          <w:p w14:paraId="74B4D7E0" w14:textId="20A5FC9E" w:rsidR="00224A4B" w:rsidRDefault="00224A4B" w:rsidP="00224A4B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3.1.1.2 MACD Rule 2                                                                               </w:t>
            </w:r>
          </w:p>
          <w:p w14:paraId="58CA9918" w14:textId="2F7D263B" w:rsidR="00224A4B" w:rsidRDefault="00224A4B" w:rsidP="00224A4B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</w:t>
            </w:r>
            <w:r w:rsidR="006F702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3.1.2 </w:t>
            </w:r>
            <w:r w:rsidRPr="009945FC">
              <w:rPr>
                <w:rFonts w:ascii="TH SarabunPSK" w:hAnsi="TH SarabunPSK" w:cs="TH SarabunPSK"/>
                <w:sz w:val="32"/>
                <w:szCs w:val="32"/>
                <w:cs/>
              </w:rPr>
              <w:t>สมมติฐานการวิเคราะห์ทางเทคนิคของดัชนีบ่งชี้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</w:t>
            </w:r>
          </w:p>
          <w:p w14:paraId="6F601D22" w14:textId="7E24368F" w:rsidR="00224A4B" w:rsidRDefault="00224A4B" w:rsidP="00224A4B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</w:t>
            </w:r>
            <w:r w:rsidR="00806370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84D33">
              <w:rPr>
                <w:rFonts w:ascii="TH SarabunPSK" w:hAnsi="TH SarabunPSK" w:cs="TH SarabunPSK"/>
                <w:sz w:val="32"/>
                <w:szCs w:val="32"/>
              </w:rPr>
              <w:t xml:space="preserve">Relative Strength Index (RSI)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</w:t>
            </w:r>
          </w:p>
          <w:p w14:paraId="554AA560" w14:textId="0E97A2CF" w:rsidR="00224A4B" w:rsidRDefault="00224A4B" w:rsidP="00224A4B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584D33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3.1.2.1 RSI Rule </w:t>
            </w:r>
            <w:r w:rsidR="006F4F70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                           </w:t>
            </w:r>
          </w:p>
          <w:p w14:paraId="2BFF3509" w14:textId="34692087" w:rsidR="006F7027" w:rsidRDefault="00224A4B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3.1.2.2 RSI Rule </w:t>
            </w:r>
            <w:r w:rsidR="006F4F70"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</w:t>
            </w:r>
          </w:p>
          <w:p w14:paraId="3375F6AE" w14:textId="52293354" w:rsidR="006F7027" w:rsidRPr="005D1FD7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 xml:space="preserve">3.2 </w:t>
            </w:r>
            <w:r w:rsidRPr="005D1FD7">
              <w:rPr>
                <w:rFonts w:ascii="TH SarabunPSK" w:hAnsi="TH SarabunPSK" w:cs="TH SarabunPSK"/>
                <w:sz w:val="32"/>
                <w:szCs w:val="32"/>
                <w:cs/>
              </w:rPr>
              <w:t>วิธีการทดสอบ</w:t>
            </w:r>
          </w:p>
          <w:p w14:paraId="4F8538D7" w14:textId="5C611494" w:rsidR="006F7027" w:rsidRPr="005D1FD7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 xml:space="preserve">3.3 </w:t>
            </w:r>
            <w:r w:rsidRPr="005D1FD7">
              <w:rPr>
                <w:rFonts w:ascii="TH SarabunPSK" w:hAnsi="TH SarabunPSK" w:cs="TH SarabunPSK"/>
                <w:sz w:val="32"/>
                <w:szCs w:val="32"/>
                <w:cs/>
              </w:rPr>
              <w:t>วิธีการวัดผลการทดสอบ</w:t>
            </w:r>
          </w:p>
          <w:p w14:paraId="44E282D2" w14:textId="363F3D7F" w:rsidR="006F7027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>3.3.1</w:t>
            </w:r>
            <w:r w:rsidRPr="005D1FD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การวัดผลการทดสอบแบบ</w:t>
            </w:r>
            <w:r w:rsidR="00912D11">
              <w:rPr>
                <w:rFonts w:ascii="TH SarabunPSK" w:hAnsi="TH SarabunPSK" w:cs="TH SarabunPSK"/>
                <w:sz w:val="32"/>
                <w:szCs w:val="32"/>
                <w:cs/>
              </w:rPr>
              <w:t>ซื้อและถือ</w:t>
            </w:r>
            <w:r w:rsidRPr="005D1FD7">
              <w:rPr>
                <w:rFonts w:ascii="TH SarabunPSK" w:hAnsi="TH SarabunPSK" w:cs="TH SarabunPSK"/>
                <w:sz w:val="32"/>
                <w:szCs w:val="32"/>
                <w:cs/>
              </w:rPr>
              <w:t>ไว้ (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>Buy and Hold)</w:t>
            </w:r>
          </w:p>
          <w:p w14:paraId="40C18FA6" w14:textId="1DA41800" w:rsidR="006F7027" w:rsidRPr="005D1FD7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</w:t>
            </w:r>
            <w:r w:rsidRPr="008A2469">
              <w:rPr>
                <w:rFonts w:ascii="TH SarabunPSK" w:hAnsi="TH SarabunPSK" w:cs="TH SarabunPSK"/>
                <w:sz w:val="32"/>
                <w:szCs w:val="32"/>
              </w:rPr>
              <w:t xml:space="preserve">3.3.1.1 </w:t>
            </w:r>
            <w:r w:rsidRPr="008A2469">
              <w:rPr>
                <w:rFonts w:ascii="TH SarabunPSK" w:hAnsi="TH SarabunPSK" w:cs="TH SarabunPSK"/>
                <w:sz w:val="32"/>
                <w:szCs w:val="32"/>
                <w:cs/>
              </w:rPr>
              <w:t>การทดสอบทางสถิติ (</w:t>
            </w:r>
            <w:r w:rsidRPr="008A2469">
              <w:rPr>
                <w:rFonts w:ascii="TH SarabunPSK" w:hAnsi="TH SarabunPSK" w:cs="TH SarabunPSK"/>
                <w:sz w:val="32"/>
                <w:szCs w:val="32"/>
              </w:rPr>
              <w:t>Test Statistics)</w:t>
            </w:r>
          </w:p>
          <w:p w14:paraId="5CB0B995" w14:textId="77777777" w:rsidR="006F7027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 xml:space="preserve">3.3.2 </w:t>
            </w:r>
            <w:r w:rsidRPr="005D1FD7">
              <w:rPr>
                <w:rFonts w:ascii="TH SarabunPSK" w:hAnsi="TH SarabunPSK" w:cs="TH SarabunPSK"/>
                <w:sz w:val="32"/>
                <w:szCs w:val="32"/>
                <w:cs/>
              </w:rPr>
              <w:t>การวัดผลการทดสอบแบบซื้อและขาย (</w:t>
            </w:r>
            <w:r w:rsidRPr="005D1FD7">
              <w:rPr>
                <w:rFonts w:ascii="TH SarabunPSK" w:hAnsi="TH SarabunPSK" w:cs="TH SarabunPSK"/>
                <w:sz w:val="32"/>
                <w:szCs w:val="32"/>
              </w:rPr>
              <w:t>Buy and Sell)</w:t>
            </w:r>
          </w:p>
          <w:p w14:paraId="02CC60A6" w14:textId="3B39797D" w:rsidR="006F7027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</w:t>
            </w:r>
            <w:r w:rsidRPr="008A2469">
              <w:rPr>
                <w:rFonts w:ascii="TH SarabunPSK" w:hAnsi="TH SarabunPSK" w:cs="TH SarabunPSK"/>
                <w:sz w:val="32"/>
                <w:szCs w:val="32"/>
              </w:rPr>
              <w:t>3.3.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A2469">
              <w:rPr>
                <w:rFonts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8A2469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A2469">
              <w:rPr>
                <w:rFonts w:ascii="TH SarabunPSK" w:hAnsi="TH SarabunPSK" w:cs="TH SarabunPSK"/>
                <w:sz w:val="32"/>
                <w:szCs w:val="32"/>
                <w:cs/>
              </w:rPr>
              <w:t>การทดสอบทางสถิติ (</w:t>
            </w:r>
            <w:r w:rsidRPr="008A2469">
              <w:rPr>
                <w:rFonts w:ascii="TH SarabunPSK" w:hAnsi="TH SarabunPSK" w:cs="TH SarabunPSK"/>
                <w:sz w:val="32"/>
                <w:szCs w:val="32"/>
              </w:rPr>
              <w:t>Test Statistics)</w:t>
            </w:r>
          </w:p>
          <w:p w14:paraId="05D57E1D" w14:textId="3D51796F" w:rsidR="00F34326" w:rsidRPr="006F7027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</w:t>
            </w:r>
            <w:r w:rsidRPr="002964B4">
              <w:rPr>
                <w:rFonts w:ascii="TH SarabunPSK" w:hAnsi="TH SarabunPSK" w:cs="TH SarabunPSK"/>
                <w:sz w:val="32"/>
                <w:szCs w:val="32"/>
              </w:rPr>
              <w:t xml:space="preserve">3.4 </w:t>
            </w:r>
            <w:r w:rsidRPr="002964B4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การปรับค่าพารามิเตอร์</w:t>
            </w:r>
            <w:r w:rsidRPr="002964B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การวิเคราะห์ทางเทคนิคของดัชนีบ่งชี้        </w:t>
            </w:r>
            <w:r w:rsidRPr="002964B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                                   </w:t>
            </w:r>
            <w:r w:rsidR="00224A4B">
              <w:rPr>
                <w:rFonts w:ascii="TH SarabunPSK" w:hAnsi="TH SarabunPSK" w:cs="TH SarabunPSK"/>
                <w:sz w:val="32"/>
                <w:szCs w:val="32"/>
              </w:rPr>
              <w:t xml:space="preserve">          </w:t>
            </w:r>
          </w:p>
        </w:tc>
        <w:tc>
          <w:tcPr>
            <w:tcW w:w="992" w:type="dxa"/>
          </w:tcPr>
          <w:p w14:paraId="2DDF8DBA" w14:textId="34547ABC" w:rsidR="00F34326" w:rsidRPr="00073008" w:rsidRDefault="00E24136" w:rsidP="00056F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="00E0055B">
              <w:rPr>
                <w:rFonts w:ascii="TH SarabunPSK" w:hAnsi="TH SarabunPSK" w:cs="TH SarabunPSK"/>
                <w:sz w:val="32"/>
                <w:szCs w:val="32"/>
              </w:rPr>
              <w:t xml:space="preserve"> – 1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  <w:p w14:paraId="6A53DE39" w14:textId="094901CA" w:rsidR="00E062E3" w:rsidRPr="00073008" w:rsidRDefault="00E062E3" w:rsidP="0007300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5C0DA1E" w14:textId="77777777" w:rsidR="00844FF0" w:rsidRDefault="00844FF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8DD9A4" w14:textId="127C77EF" w:rsidR="00F34326" w:rsidRDefault="006F7027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F7027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sz w:val="36"/>
          <w:szCs w:val="36"/>
        </w:rPr>
        <w:t>)</w:t>
      </w:r>
    </w:p>
    <w:tbl>
      <w:tblPr>
        <w:tblStyle w:val="TableGri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2"/>
        <w:gridCol w:w="992"/>
      </w:tblGrid>
      <w:tr w:rsidR="006F7027" w14:paraId="1471DB9F" w14:textId="77777777" w:rsidTr="00EF565B">
        <w:trPr>
          <w:trHeight w:val="523"/>
        </w:trPr>
        <w:tc>
          <w:tcPr>
            <w:tcW w:w="8642" w:type="dxa"/>
          </w:tcPr>
          <w:p w14:paraId="521145E2" w14:textId="77777777" w:rsidR="006F7027" w:rsidRDefault="006F702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6D5F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หัว</w:t>
            </w: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เรื่อง</w:t>
            </w:r>
          </w:p>
        </w:tc>
        <w:tc>
          <w:tcPr>
            <w:tcW w:w="992" w:type="dxa"/>
          </w:tcPr>
          <w:p w14:paraId="7BB2C664" w14:textId="77777777" w:rsidR="006F7027" w:rsidRDefault="006F7027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6D5F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หน้า</w:t>
            </w:r>
          </w:p>
        </w:tc>
      </w:tr>
      <w:tr w:rsidR="006F7027" w14:paraId="33CA9BB9" w14:textId="77777777" w:rsidTr="00EF565B">
        <w:tc>
          <w:tcPr>
            <w:tcW w:w="8642" w:type="dxa"/>
          </w:tcPr>
          <w:p w14:paraId="6C918667" w14:textId="77777777" w:rsidR="006F7027" w:rsidRDefault="006F7027" w:rsidP="006F702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B475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DB475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4 </w:t>
            </w:r>
            <w:r w:rsidRPr="00DB475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ข้อมูลที่ใช้ในการศึกษา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Data and Description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)           </w:t>
            </w:r>
          </w:p>
          <w:p w14:paraId="25DE0F16" w14:textId="28D83EF9" w:rsidR="006F7027" w:rsidRDefault="006F7027" w:rsidP="006F702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  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  <w:r w:rsidRPr="00DB4754">
              <w:rPr>
                <w:rFonts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ข้อมูลดัชนี</w:t>
            </w:r>
            <w:r w:rsidRPr="00D442E9">
              <w:rPr>
                <w:rFonts w:ascii="TH SarabunPSK" w:hAnsi="TH SarabunPSK" w:cs="TH SarabunPSK"/>
                <w:sz w:val="32"/>
                <w:szCs w:val="32"/>
                <w:cs/>
              </w:rPr>
              <w:t>ตลาดหุ้น</w:t>
            </w:r>
            <w:r w:rsidR="009F5DFC">
              <w:rPr>
                <w:rFonts w:ascii="TH SarabunPSK" w:hAnsi="TH SarabunPSK" w:cs="TH SarabunPSK"/>
                <w:sz w:val="32"/>
                <w:szCs w:val="32"/>
                <w:cs/>
              </w:rPr>
              <w:t>ในกลุ่ม</w:t>
            </w:r>
            <w:r w:rsidRPr="00D442E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ประเทศแถบเอเชีย </w:t>
            </w:r>
            <w:r w:rsidRPr="007E0188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7E0188">
              <w:rPr>
                <w:rFonts w:ascii="TH SarabunPSK" w:hAnsi="TH SarabunPSK" w:cs="TH SarabunPSK"/>
                <w:sz w:val="32"/>
                <w:szCs w:val="32"/>
              </w:rPr>
              <w:t>Stock Market Index)</w:t>
            </w:r>
          </w:p>
          <w:p w14:paraId="52F58799" w14:textId="77777777" w:rsidR="006F7027" w:rsidRDefault="006F7027" w:rsidP="006F702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B475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DB475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5 </w:t>
            </w:r>
            <w:r w:rsidRPr="00DB475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ผลการ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ศึกษา</w:t>
            </w:r>
            <w:r w:rsidRPr="00DB475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(</w:t>
            </w:r>
            <w:r w:rsidRPr="00DB475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Results</w:t>
            </w:r>
            <w:r w:rsidRPr="00DB475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  <w:p w14:paraId="305FD2CC" w14:textId="77777777" w:rsidR="006F7027" w:rsidRPr="002F54E3" w:rsidRDefault="006F7027" w:rsidP="006F702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บทที่ </w:t>
            </w:r>
            <w:r w:rsidRPr="002F54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6 </w:t>
            </w:r>
            <w:r w:rsidRPr="002F54E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สรุปผลการศึกษาและข้อเสนอแนะ (</w:t>
            </w:r>
            <w:r w:rsidRPr="002F54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Conclusions</w:t>
            </w:r>
            <w:r w:rsidRPr="002F54E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  <w:r w:rsidRPr="002F54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  </w:t>
            </w:r>
          </w:p>
          <w:p w14:paraId="6726AA42" w14:textId="64761CCB" w:rsidR="006F7027" w:rsidRPr="002F54E3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2F54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ab/>
            </w:r>
            <w:r w:rsidRPr="002F54E3">
              <w:rPr>
                <w:rFonts w:ascii="TH SarabunPSK" w:hAnsi="TH SarabunPSK" w:cs="TH SarabunPSK"/>
                <w:sz w:val="32"/>
                <w:szCs w:val="32"/>
              </w:rPr>
              <w:t xml:space="preserve">6.1 </w:t>
            </w:r>
            <w:r w:rsidRPr="002F54E3">
              <w:rPr>
                <w:rFonts w:ascii="TH SarabunPSK" w:hAnsi="TH SarabunPSK" w:cs="TH SarabunPSK"/>
                <w:sz w:val="32"/>
                <w:szCs w:val="32"/>
                <w:cs/>
              </w:rPr>
              <w:t>สรุปผลการศึกษา</w:t>
            </w:r>
          </w:p>
          <w:p w14:paraId="515E9120" w14:textId="320A6DF1" w:rsidR="006F7027" w:rsidRPr="002F54E3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2F54E3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2F54E3">
              <w:rPr>
                <w:rFonts w:ascii="TH SarabunPSK" w:hAnsi="TH SarabunPSK" w:cs="TH SarabunPSK"/>
                <w:sz w:val="32"/>
                <w:szCs w:val="32"/>
              </w:rPr>
              <w:t xml:space="preserve">6.2 </w:t>
            </w:r>
            <w:r w:rsidRPr="002F54E3">
              <w:rPr>
                <w:rFonts w:ascii="TH SarabunPSK" w:hAnsi="TH SarabunPSK" w:cs="TH SarabunPSK"/>
                <w:sz w:val="32"/>
                <w:szCs w:val="32"/>
                <w:cs/>
              </w:rPr>
              <w:t>ข้อจำกัดในการศึกษา</w:t>
            </w:r>
          </w:p>
          <w:p w14:paraId="3DEB200D" w14:textId="039A0FBE" w:rsidR="006F7027" w:rsidRPr="006F7027" w:rsidRDefault="006F7027" w:rsidP="006F7027">
            <w:pPr>
              <w:pStyle w:val="NoSpacing"/>
              <w:rPr>
                <w:rFonts w:ascii="TH SarabunPSK" w:hAnsi="TH SarabunPSK" w:cs="TH SarabunPSK"/>
                <w:sz w:val="32"/>
                <w:szCs w:val="32"/>
              </w:rPr>
            </w:pPr>
            <w:r w:rsidRPr="002F54E3">
              <w:rPr>
                <w:rFonts w:ascii="TH SarabunPSK" w:hAnsi="TH SarabunPSK" w:cs="TH SarabunPSK"/>
                <w:sz w:val="32"/>
                <w:szCs w:val="32"/>
                <w:cs/>
              </w:rPr>
              <w:tab/>
            </w:r>
            <w:r w:rsidRPr="002F54E3">
              <w:rPr>
                <w:rFonts w:ascii="TH SarabunPSK" w:hAnsi="TH SarabunPSK" w:cs="TH SarabunPSK"/>
                <w:sz w:val="32"/>
                <w:szCs w:val="32"/>
              </w:rPr>
              <w:t xml:space="preserve">6.3 </w:t>
            </w:r>
            <w:r w:rsidRPr="002F54E3">
              <w:rPr>
                <w:rFonts w:ascii="TH SarabunPSK" w:hAnsi="TH SarabunPSK" w:cs="TH SarabunPSK"/>
                <w:sz w:val="32"/>
                <w:szCs w:val="32"/>
                <w:cs/>
              </w:rPr>
              <w:t>ข้อเสนอแนะในการศึกษา</w:t>
            </w:r>
          </w:p>
        </w:tc>
        <w:tc>
          <w:tcPr>
            <w:tcW w:w="992" w:type="dxa"/>
          </w:tcPr>
          <w:p w14:paraId="6CCC44AB" w14:textId="7DF84DC9" w:rsidR="006F7027" w:rsidRPr="00E062E3" w:rsidRDefault="00E0055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- 1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  <w:p w14:paraId="1AD1D88B" w14:textId="17791636" w:rsidR="00E062E3" w:rsidRPr="00E062E3" w:rsidRDefault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5FFF76" w14:textId="78471B05" w:rsidR="00E062E3" w:rsidRDefault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62E3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Pr="00E062E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–</w:t>
            </w:r>
            <w:r w:rsidRPr="00E062E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AD6EFA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  <w:p w14:paraId="5B470E3E" w14:textId="066CC5D9" w:rsidR="00E062E3" w:rsidRPr="00E062E3" w:rsidRDefault="00AD6EF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="00E0055B">
              <w:rPr>
                <w:rFonts w:ascii="TH SarabunPSK" w:hAnsi="TH SarabunPSK" w:cs="TH SarabunPSK"/>
                <w:sz w:val="32"/>
                <w:szCs w:val="32"/>
              </w:rPr>
              <w:t xml:space="preserve"> - 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  <w:p w14:paraId="29211AF5" w14:textId="494BBE0C" w:rsidR="00E062E3" w:rsidRPr="00E062E3" w:rsidRDefault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39B62C" w14:textId="04A20758" w:rsidR="00E062E3" w:rsidRPr="00E062E3" w:rsidRDefault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395DA8" w14:textId="1EB5DBAF" w:rsidR="00E062E3" w:rsidRDefault="00E062E3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</w:tr>
      <w:tr w:rsidR="006F7027" w:rsidRPr="00941C19" w14:paraId="14DB2FD1" w14:textId="77777777" w:rsidTr="00EF565B">
        <w:tc>
          <w:tcPr>
            <w:tcW w:w="8642" w:type="dxa"/>
          </w:tcPr>
          <w:p w14:paraId="7648EFE3" w14:textId="77777777" w:rsidR="006F7027" w:rsidRPr="002F54E3" w:rsidRDefault="006F7027" w:rsidP="006F702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F54E3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บรรณานุกรม </w:t>
            </w:r>
            <w:r w:rsidRPr="002F54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(References)</w:t>
            </w:r>
          </w:p>
          <w:p w14:paraId="421BA7D7" w14:textId="7A875B1C" w:rsidR="006F7027" w:rsidRPr="006F7027" w:rsidRDefault="006F7027" w:rsidP="006F7027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ภาคผนวก</w:t>
            </w:r>
          </w:p>
        </w:tc>
        <w:tc>
          <w:tcPr>
            <w:tcW w:w="992" w:type="dxa"/>
          </w:tcPr>
          <w:p w14:paraId="400BB286" w14:textId="003DAF15" w:rsidR="006F7027" w:rsidRPr="00941C19" w:rsidRDefault="00AD6EF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  <w:p w14:paraId="3A02B4B4" w14:textId="20CA5B5F" w:rsidR="00941C19" w:rsidRPr="00941C19" w:rsidRDefault="00AD6EF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941C19" w:rsidRPr="00941C19">
              <w:rPr>
                <w:rFonts w:ascii="TH SarabunPSK" w:hAnsi="TH SarabunPSK" w:cs="TH SarabunPSK"/>
                <w:sz w:val="32"/>
                <w:szCs w:val="32"/>
              </w:rPr>
              <w:t xml:space="preserve"> – </w:t>
            </w:r>
            <w:r w:rsidR="002A67BE"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68427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</w:tbl>
    <w:p w14:paraId="68467436" w14:textId="77777777" w:rsidR="00F34326" w:rsidRDefault="00F34326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387261" w14:textId="77777777" w:rsidR="00F34326" w:rsidRDefault="00F34326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4241C7E" w14:textId="77777777" w:rsidR="00F34326" w:rsidRDefault="00F34326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4C46E21" w14:textId="77777777" w:rsidR="00F34326" w:rsidRDefault="00F34326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5BDA728" w14:textId="77777777" w:rsidR="00F34326" w:rsidRDefault="00F34326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07AF40A" w14:textId="77777777" w:rsidR="00F34326" w:rsidRDefault="00F34326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4301183" w14:textId="77777777" w:rsidR="00F34326" w:rsidRDefault="00F34326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646A867" w14:textId="77777777" w:rsidR="00F34326" w:rsidRDefault="00F34326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533F3FA" w14:textId="77777777" w:rsidR="00F34326" w:rsidRDefault="00F34326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042C6B5" w14:textId="77777777" w:rsidR="00E062E3" w:rsidRDefault="00E062E3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4C9E67B" w14:textId="77777777" w:rsidR="00E062E3" w:rsidRDefault="00E062E3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3A759B1" w14:textId="77777777" w:rsidR="00E062E3" w:rsidRDefault="00E062E3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F3F665" w14:textId="77777777" w:rsidR="00844FF0" w:rsidRDefault="00844FF0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DBD9876" w14:textId="77777777" w:rsidR="00844FF0" w:rsidRDefault="00844FF0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195636" w14:textId="77777777" w:rsidR="00844FF0" w:rsidRDefault="00844FF0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136AC3" w14:textId="77777777" w:rsidR="00E062E3" w:rsidRDefault="00E062E3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A56D780" w14:textId="77777777" w:rsidR="00E062E3" w:rsidRDefault="00E062E3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179C0C" w14:textId="77777777" w:rsidR="0068427F" w:rsidRDefault="0068427F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6CA7E7B" w14:textId="77777777" w:rsidR="0068427F" w:rsidRDefault="0068427F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EEF411D" w14:textId="07C3A20F" w:rsidR="003D394A" w:rsidRDefault="00F20479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</w:t>
      </w:r>
      <w:r w:rsidR="003C33F6" w:rsidRPr="003C33F6">
        <w:rPr>
          <w:rFonts w:ascii="TH SarabunPSK" w:hAnsi="TH SarabunPSK" w:cs="TH SarabunPSK" w:hint="cs"/>
          <w:b/>
          <w:bCs/>
          <w:sz w:val="36"/>
          <w:szCs w:val="36"/>
          <w:cs/>
        </w:rPr>
        <w:t>ารบัญตาราง</w:t>
      </w:r>
    </w:p>
    <w:p w14:paraId="632C2325" w14:textId="77777777" w:rsidR="00EF565B" w:rsidRDefault="00EF565B" w:rsidP="006F7027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7654"/>
        <w:gridCol w:w="992"/>
      </w:tblGrid>
      <w:tr w:rsidR="00E062E3" w14:paraId="000BCF36" w14:textId="77777777" w:rsidTr="00A6665C">
        <w:trPr>
          <w:trHeight w:val="523"/>
        </w:trPr>
        <w:tc>
          <w:tcPr>
            <w:tcW w:w="988" w:type="dxa"/>
          </w:tcPr>
          <w:p w14:paraId="7A8372AB" w14:textId="5E79F0D4" w:rsidR="00E062E3" w:rsidRDefault="00E062E3" w:rsidP="00E062E3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bookmarkStart w:id="0" w:name="_Hlk153664946"/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ตาราง</w:t>
            </w:r>
          </w:p>
        </w:tc>
        <w:tc>
          <w:tcPr>
            <w:tcW w:w="7654" w:type="dxa"/>
          </w:tcPr>
          <w:p w14:paraId="6526911F" w14:textId="77777777" w:rsidR="00E062E3" w:rsidRPr="00B96D5F" w:rsidRDefault="00E062E3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992" w:type="dxa"/>
          </w:tcPr>
          <w:p w14:paraId="1FD31650" w14:textId="24E0F513" w:rsidR="00E062E3" w:rsidRDefault="00E062E3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6D5F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หน้า</w:t>
            </w:r>
          </w:p>
        </w:tc>
      </w:tr>
      <w:tr w:rsidR="00E062E3" w14:paraId="62A46CC8" w14:textId="77777777" w:rsidTr="00A6665C">
        <w:tc>
          <w:tcPr>
            <w:tcW w:w="988" w:type="dxa"/>
          </w:tcPr>
          <w:p w14:paraId="61CDB45B" w14:textId="6122D26E" w:rsidR="00E062E3" w:rsidRPr="006F7027" w:rsidRDefault="00E062E3" w:rsidP="00E062E3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7654" w:type="dxa"/>
          </w:tcPr>
          <w:p w14:paraId="2199D992" w14:textId="29F2E413" w:rsidR="00E062E3" w:rsidRPr="00E062E3" w:rsidRDefault="00E062E3" w:rsidP="00E062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62E3">
              <w:rPr>
                <w:rFonts w:ascii="TH SarabunPSK" w:hAnsi="TH SarabunPSK" w:cs="TH SarabunPSK"/>
                <w:sz w:val="32"/>
                <w:szCs w:val="32"/>
                <w:cs/>
              </w:rPr>
              <w:t>แสดงชื่อตลาดหลักทรัพย์และดัชนีที่นำมาวิเคราะห์</w:t>
            </w:r>
          </w:p>
        </w:tc>
        <w:tc>
          <w:tcPr>
            <w:tcW w:w="992" w:type="dxa"/>
          </w:tcPr>
          <w:p w14:paraId="2AB4516C" w14:textId="5AA46B10" w:rsidR="00E062E3" w:rsidRPr="00893DE6" w:rsidRDefault="00893DE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3DE6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E062E3" w14:paraId="3A3723E1" w14:textId="77777777" w:rsidTr="00A6665C">
        <w:tc>
          <w:tcPr>
            <w:tcW w:w="988" w:type="dxa"/>
          </w:tcPr>
          <w:p w14:paraId="3D6C39EA" w14:textId="48FDC2AB" w:rsidR="00E062E3" w:rsidRDefault="00E062E3" w:rsidP="00E062E3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7654" w:type="dxa"/>
          </w:tcPr>
          <w:p w14:paraId="7BF6A90F" w14:textId="17F0B082" w:rsidR="00E062E3" w:rsidRPr="00E062E3" w:rsidRDefault="00E062E3" w:rsidP="00E062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62E3">
              <w:rPr>
                <w:rFonts w:ascii="TH SarabunPSK" w:hAnsi="TH SarabunPSK" w:cs="TH SarabunPSK"/>
                <w:sz w:val="32"/>
                <w:szCs w:val="32"/>
                <w:cs/>
              </w:rPr>
              <w:t>แสดงระยะเวลาการทดสอบดัชนีตลาดหุ้น</w:t>
            </w:r>
            <w:r w:rsidR="009F5DFC">
              <w:rPr>
                <w:rFonts w:ascii="TH SarabunPSK" w:hAnsi="TH SarabunPSK" w:cs="TH SarabunPSK"/>
                <w:sz w:val="32"/>
                <w:szCs w:val="32"/>
                <w:cs/>
              </w:rPr>
              <w:t>ในกลุ่ม</w:t>
            </w:r>
            <w:r w:rsidRPr="00E062E3">
              <w:rPr>
                <w:rFonts w:ascii="TH SarabunPSK" w:hAnsi="TH SarabunPSK" w:cs="TH SarabunPSK"/>
                <w:sz w:val="32"/>
                <w:szCs w:val="32"/>
                <w:cs/>
              </w:rPr>
              <w:t>ประเทศแถบเอเชีย</w:t>
            </w:r>
          </w:p>
        </w:tc>
        <w:tc>
          <w:tcPr>
            <w:tcW w:w="992" w:type="dxa"/>
          </w:tcPr>
          <w:p w14:paraId="40C0A999" w14:textId="17265293" w:rsidR="00E062E3" w:rsidRPr="00893DE6" w:rsidRDefault="00893DE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93DE6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E062E3" w14:paraId="32120775" w14:textId="77777777" w:rsidTr="00A6665C">
        <w:tc>
          <w:tcPr>
            <w:tcW w:w="988" w:type="dxa"/>
          </w:tcPr>
          <w:p w14:paraId="4132FE5A" w14:textId="6C2B0222" w:rsidR="00E062E3" w:rsidRPr="00E062E3" w:rsidRDefault="00E062E3" w:rsidP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062E3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7654" w:type="dxa"/>
          </w:tcPr>
          <w:p w14:paraId="3F5A863B" w14:textId="2FD79601" w:rsidR="00E062E3" w:rsidRPr="00E062E3" w:rsidRDefault="00E062E3" w:rsidP="00E062E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062E3">
              <w:rPr>
                <w:rFonts w:ascii="TH SarabunPSK" w:hAnsi="TH SarabunPSK" w:cs="TH SarabunPSK"/>
                <w:sz w:val="32"/>
                <w:szCs w:val="32"/>
                <w:cs/>
              </w:rPr>
              <w:t>การทดสอบของดัชนีตลาดหุ้นใน</w:t>
            </w:r>
            <w:r w:rsidR="0083006E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กลุ่ม</w:t>
            </w:r>
            <w:r w:rsidRPr="00E062E3">
              <w:rPr>
                <w:rFonts w:ascii="TH SarabunPSK" w:hAnsi="TH SarabunPSK" w:cs="TH SarabunPSK"/>
                <w:sz w:val="32"/>
                <w:szCs w:val="32"/>
                <w:cs/>
              </w:rPr>
              <w:t>ประเทศแถบเอเชีย (</w:t>
            </w:r>
            <w:r w:rsidRPr="00E062E3">
              <w:rPr>
                <w:rFonts w:ascii="TH SarabunPSK" w:hAnsi="TH SarabunPSK" w:cs="TH SarabunPSK"/>
                <w:sz w:val="32"/>
                <w:szCs w:val="32"/>
              </w:rPr>
              <w:t>Stock Market Index)</w:t>
            </w:r>
          </w:p>
          <w:p w14:paraId="77B9D256" w14:textId="088BEBBE" w:rsidR="00E062E3" w:rsidRDefault="00E062E3" w:rsidP="00E062E3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E062E3">
              <w:rPr>
                <w:rFonts w:ascii="TH SarabunPSK" w:hAnsi="TH SarabunPSK" w:cs="TH SarabunPSK"/>
                <w:sz w:val="32"/>
                <w:szCs w:val="32"/>
                <w:cs/>
              </w:rPr>
              <w:t>โดยเป็นกลยุทธ์แบบซื้อไว้แล้วขาย (</w:t>
            </w:r>
            <w:r w:rsidRPr="00E062E3">
              <w:rPr>
                <w:rFonts w:ascii="TH SarabunPSK" w:hAnsi="TH SarabunPSK" w:cs="TH SarabunPSK"/>
                <w:sz w:val="32"/>
                <w:szCs w:val="32"/>
              </w:rPr>
              <w:t>Buy and Hold)</w:t>
            </w:r>
          </w:p>
        </w:tc>
        <w:tc>
          <w:tcPr>
            <w:tcW w:w="992" w:type="dxa"/>
          </w:tcPr>
          <w:p w14:paraId="5C5488D4" w14:textId="4544AF2F" w:rsidR="00E062E3" w:rsidRPr="00893DE6" w:rsidRDefault="003F14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4B6F78" w14:paraId="20517730" w14:textId="77777777" w:rsidTr="00A6665C">
        <w:tc>
          <w:tcPr>
            <w:tcW w:w="988" w:type="dxa"/>
          </w:tcPr>
          <w:p w14:paraId="10441D86" w14:textId="65B8589F" w:rsidR="004B6F78" w:rsidRPr="00E062E3" w:rsidRDefault="00FF1957" w:rsidP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7654" w:type="dxa"/>
          </w:tcPr>
          <w:p w14:paraId="202D4D1D" w14:textId="3D92649B" w:rsidR="004B6F78" w:rsidRPr="00E062E3" w:rsidRDefault="00C03EFA" w:rsidP="00E062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8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โดยใช้ช่วงข้อมูลตั้งแต่ปี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MACD crosses zero (Rule 1) </w:t>
            </w:r>
            <w:r>
              <w:rPr>
                <w:rFonts w:ascii="TH SarabunPSK" w:hAnsi="TH SarabunPSK" w:cs="TH SarabunPSK"/>
                <w:sz w:val="32"/>
                <w:szCs w:val="32"/>
              </w:rPr>
              <w:t>(MACD : 12,26,0)</w:t>
            </w:r>
          </w:p>
        </w:tc>
        <w:tc>
          <w:tcPr>
            <w:tcW w:w="992" w:type="dxa"/>
          </w:tcPr>
          <w:p w14:paraId="04F40431" w14:textId="0F5F124D" w:rsidR="004B6F78" w:rsidRDefault="00D67B5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4B6F78" w14:paraId="60C8468B" w14:textId="77777777" w:rsidTr="00A6665C">
        <w:tc>
          <w:tcPr>
            <w:tcW w:w="988" w:type="dxa"/>
          </w:tcPr>
          <w:p w14:paraId="1E1A6B8E" w14:textId="6C2CC9CA" w:rsidR="004B6F78" w:rsidRPr="00E062E3" w:rsidRDefault="00FF1957" w:rsidP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654" w:type="dxa"/>
          </w:tcPr>
          <w:p w14:paraId="769CF615" w14:textId="3C21C19B" w:rsidR="004B6F78" w:rsidRPr="00E062E3" w:rsidRDefault="00CE4C5C" w:rsidP="00E062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โดยใช้ช่วงข้อมูลตั้งแต่ปี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MACD crosses n-day EMA of the MACD (Rule 2)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(MACD </w:t>
            </w:r>
            <w:r w:rsidR="00C03EFA">
              <w:rPr>
                <w:rFonts w:ascii="TH SarabunPSK" w:hAnsi="TH SarabunPSK" w:cs="TH SarabunPSK"/>
                <w:sz w:val="32"/>
                <w:szCs w:val="32"/>
              </w:rPr>
              <w:t>: 12,26,9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7E99791D" w14:textId="3F02B4C1" w:rsidR="004B6F78" w:rsidRDefault="00D67B5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D67B52" w14:paraId="6BCCE4E5" w14:textId="77777777" w:rsidTr="00A6665C">
        <w:tc>
          <w:tcPr>
            <w:tcW w:w="988" w:type="dxa"/>
          </w:tcPr>
          <w:p w14:paraId="50A5C758" w14:textId="2E760E3D" w:rsidR="00D67B52" w:rsidRDefault="00D67B52" w:rsidP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7654" w:type="dxa"/>
          </w:tcPr>
          <w:p w14:paraId="02DD64EC" w14:textId="19EF259D" w:rsidR="00D67B52" w:rsidRPr="00D67B52" w:rsidRDefault="00D67B52" w:rsidP="00E062E3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โดยใช้ช่วงข้อมูลตั้งแต่ปี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MACD crosses n-day EMA of the MACD (Rule 2)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(MACD : </w:t>
            </w:r>
            <w:r w:rsidR="00463731">
              <w:rPr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="00463731">
              <w:rPr>
                <w:rFonts w:ascii="TH SarabunPSK" w:hAnsi="TH SarabunPSK" w:cs="TH SarabunPSK"/>
                <w:sz w:val="32"/>
                <w:szCs w:val="32"/>
              </w:rPr>
              <w:t>17</w:t>
            </w:r>
            <w:r>
              <w:rPr>
                <w:rFonts w:ascii="TH SarabunPSK" w:hAnsi="TH SarabunPSK" w:cs="TH SarabunPSK"/>
                <w:sz w:val="32"/>
                <w:szCs w:val="32"/>
              </w:rPr>
              <w:t>,9)</w:t>
            </w:r>
          </w:p>
        </w:tc>
        <w:tc>
          <w:tcPr>
            <w:tcW w:w="992" w:type="dxa"/>
          </w:tcPr>
          <w:p w14:paraId="02755F12" w14:textId="729370CF" w:rsidR="00D67B52" w:rsidRDefault="00D67B5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4B6F78" w14:paraId="5F359EDE" w14:textId="77777777" w:rsidTr="00A6665C">
        <w:tc>
          <w:tcPr>
            <w:tcW w:w="988" w:type="dxa"/>
          </w:tcPr>
          <w:p w14:paraId="08DD365B" w14:textId="4DC69D6F" w:rsidR="004B6F78" w:rsidRPr="00E062E3" w:rsidRDefault="00590E07" w:rsidP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7654" w:type="dxa"/>
          </w:tcPr>
          <w:p w14:paraId="297AE5DA" w14:textId="77FEA234" w:rsidR="004B6F78" w:rsidRPr="00E062E3" w:rsidRDefault="00FF1957" w:rsidP="00E062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 โดยใช้ช่วงข้อมูลตั้งแต่ปี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RSI cross the centerline (RSI = 50) (Rule 3)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 w:rsidR="00CE4C5C">
              <w:rPr>
                <w:rFonts w:ascii="TH SarabunPSK" w:hAnsi="TH SarabunPSK" w:cs="TH SarabunPSK"/>
                <w:sz w:val="32"/>
                <w:szCs w:val="32"/>
              </w:rPr>
              <w:t xml:space="preserve">RSI : </w:t>
            </w:r>
            <w:r w:rsidR="00D37DBA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="00CE4C5C">
              <w:rPr>
                <w:rFonts w:ascii="TH SarabunPSK" w:hAnsi="TH SarabunPSK" w:cs="TH SarabunPSK"/>
                <w:sz w:val="32"/>
                <w:szCs w:val="32"/>
              </w:rPr>
              <w:t>,50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6AD096C9" w14:textId="5E4030B8" w:rsidR="004B6F78" w:rsidRDefault="00D37D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D37DBA" w14:paraId="057E1311" w14:textId="77777777" w:rsidTr="00A6665C">
        <w:tc>
          <w:tcPr>
            <w:tcW w:w="988" w:type="dxa"/>
          </w:tcPr>
          <w:p w14:paraId="7FEF03B0" w14:textId="798D5049" w:rsidR="00D37DBA" w:rsidRDefault="00D37DBA" w:rsidP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7654" w:type="dxa"/>
          </w:tcPr>
          <w:p w14:paraId="0F6D61DD" w14:textId="50AE1FC2" w:rsidR="00D37DBA" w:rsidRPr="00FF1957" w:rsidRDefault="00D37DBA" w:rsidP="00E062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 โดยใช้ช่วงข้อมูลตั้งแต่ปี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RSI cross the centerline (RSI = 50) (Rule 3) </w:t>
            </w:r>
            <w:r>
              <w:rPr>
                <w:rFonts w:ascii="TH SarabunPSK" w:hAnsi="TH SarabunPSK" w:cs="TH SarabunPSK"/>
                <w:sz w:val="32"/>
                <w:szCs w:val="32"/>
              </w:rPr>
              <w:t>(RSI : 14,50)</w:t>
            </w:r>
          </w:p>
        </w:tc>
        <w:tc>
          <w:tcPr>
            <w:tcW w:w="992" w:type="dxa"/>
          </w:tcPr>
          <w:p w14:paraId="7250168D" w14:textId="4E401959" w:rsidR="00D37DBA" w:rsidRDefault="00C133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 w:rsidR="00D37DBA" w14:paraId="47BAC02D" w14:textId="77777777" w:rsidTr="00A6665C">
        <w:tc>
          <w:tcPr>
            <w:tcW w:w="988" w:type="dxa"/>
          </w:tcPr>
          <w:p w14:paraId="4DDBE373" w14:textId="12E01B7F" w:rsidR="00D37DBA" w:rsidRDefault="009F46B3" w:rsidP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7654" w:type="dxa"/>
          </w:tcPr>
          <w:p w14:paraId="07B18906" w14:textId="06DF4D5F" w:rsidR="00D37DBA" w:rsidRPr="00FF1957" w:rsidRDefault="00D37DBA" w:rsidP="00E062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 โดยใช้ช่วงข้อมูลตั้งแต่ปี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RSI cross the centerline (RSI = 50) (Rule 3) </w:t>
            </w:r>
            <w:r>
              <w:rPr>
                <w:rFonts w:ascii="TH SarabunPSK" w:hAnsi="TH SarabunPSK" w:cs="TH SarabunPSK"/>
                <w:sz w:val="32"/>
                <w:szCs w:val="32"/>
              </w:rPr>
              <w:t>(RSI : 21,50)</w:t>
            </w:r>
          </w:p>
        </w:tc>
        <w:tc>
          <w:tcPr>
            <w:tcW w:w="992" w:type="dxa"/>
          </w:tcPr>
          <w:p w14:paraId="40E26147" w14:textId="23E3BF50" w:rsidR="00D37DBA" w:rsidRDefault="00D37DB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4B6F78" w14:paraId="07EF9BB9" w14:textId="77777777" w:rsidTr="00A6665C">
        <w:tc>
          <w:tcPr>
            <w:tcW w:w="988" w:type="dxa"/>
          </w:tcPr>
          <w:p w14:paraId="607F3EA4" w14:textId="24DCA1E8" w:rsidR="004B6F78" w:rsidRPr="00E062E3" w:rsidRDefault="003A0D56" w:rsidP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7654" w:type="dxa"/>
          </w:tcPr>
          <w:p w14:paraId="0C92FF2F" w14:textId="00A77FF9" w:rsidR="004B6F78" w:rsidRPr="00E062E3" w:rsidRDefault="004B6F78" w:rsidP="00E062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โดยใช้ช่วงข้อมูลตั้งแต่ปี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>RSI crosses oversold and overbought zone (Rule 4) (</w:t>
            </w:r>
            <w:r w:rsidR="00CE4C5C">
              <w:rPr>
                <w:rFonts w:ascii="TH SarabunPSK" w:hAnsi="TH SarabunPSK" w:cs="TH SarabunPSK"/>
                <w:sz w:val="32"/>
                <w:szCs w:val="32"/>
              </w:rPr>
              <w:t xml:space="preserve">RSI : </w:t>
            </w:r>
            <w:r w:rsidR="00102D64"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>,30/70)</w:t>
            </w:r>
          </w:p>
        </w:tc>
        <w:tc>
          <w:tcPr>
            <w:tcW w:w="992" w:type="dxa"/>
          </w:tcPr>
          <w:p w14:paraId="7E546D3C" w14:textId="44B86A4C" w:rsidR="004B6F78" w:rsidRDefault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102D64" w14:paraId="35184365" w14:textId="77777777" w:rsidTr="00A6665C">
        <w:tc>
          <w:tcPr>
            <w:tcW w:w="988" w:type="dxa"/>
          </w:tcPr>
          <w:p w14:paraId="2335B750" w14:textId="7C123229" w:rsidR="00102D64" w:rsidRDefault="00102D64" w:rsidP="00E062E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3A0D56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7654" w:type="dxa"/>
          </w:tcPr>
          <w:p w14:paraId="5EC640AB" w14:textId="2E6FE49D" w:rsidR="00102D64" w:rsidRPr="004B6F78" w:rsidRDefault="00102D64" w:rsidP="00E062E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02D64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102D64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102D6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102D64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102D6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โดยใช้ช่วงข้อมูลตั้งแต่ปี </w:t>
            </w:r>
            <w:r w:rsidRPr="00102D64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102D6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102D64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102D6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102D64">
              <w:rPr>
                <w:rFonts w:ascii="TH SarabunPSK" w:hAnsi="TH SarabunPSK" w:cs="TH SarabunPSK"/>
                <w:sz w:val="32"/>
                <w:szCs w:val="32"/>
              </w:rPr>
              <w:t>RSI crosses oversold and overbought zone (Rule 4) (RSI : 14,30/70)</w:t>
            </w:r>
          </w:p>
        </w:tc>
        <w:tc>
          <w:tcPr>
            <w:tcW w:w="992" w:type="dxa"/>
          </w:tcPr>
          <w:p w14:paraId="76ABBA55" w14:textId="3C8EB5E2" w:rsidR="00102D64" w:rsidRDefault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102D64" w14:paraId="39275026" w14:textId="77777777" w:rsidTr="00A6665C">
        <w:tc>
          <w:tcPr>
            <w:tcW w:w="988" w:type="dxa"/>
          </w:tcPr>
          <w:p w14:paraId="7821E796" w14:textId="6E23D5EF" w:rsidR="00102D64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3A0D56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7654" w:type="dxa"/>
          </w:tcPr>
          <w:p w14:paraId="47BE5210" w14:textId="56FFABB4" w:rsidR="00102D64" w:rsidRPr="00102D64" w:rsidRDefault="00102D64" w:rsidP="00102D6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โดยใช้ช่วงข้อมูลตั้งแต่ปี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>RSI crosses oversold and overbought zone (Rule 4) (</w:t>
            </w:r>
            <w:r>
              <w:rPr>
                <w:rFonts w:ascii="TH SarabunPSK" w:hAnsi="TH SarabunPSK" w:cs="TH SarabunPSK"/>
                <w:sz w:val="32"/>
                <w:szCs w:val="32"/>
              </w:rPr>
              <w:t>RSI : 2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>1,30/70)</w:t>
            </w:r>
          </w:p>
        </w:tc>
        <w:tc>
          <w:tcPr>
            <w:tcW w:w="992" w:type="dxa"/>
          </w:tcPr>
          <w:p w14:paraId="6B5F114B" w14:textId="5A20A854" w:rsidR="00102D64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102D64" w14:paraId="419898C1" w14:textId="77777777" w:rsidTr="00A6665C">
        <w:tc>
          <w:tcPr>
            <w:tcW w:w="988" w:type="dxa"/>
          </w:tcPr>
          <w:p w14:paraId="237620EB" w14:textId="0FA6DCBF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3A0D56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7654" w:type="dxa"/>
          </w:tcPr>
          <w:p w14:paraId="05D9AE24" w14:textId="331BB779" w:rsidR="00102D64" w:rsidRPr="00E062E3" w:rsidRDefault="00102D64" w:rsidP="00102D6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ตารางที่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8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โดยใช้ช่วงข้อมูลตั้งแต่ปี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C03EFA">
              <w:rPr>
                <w:rFonts w:ascii="TH SarabunPSK" w:hAnsi="TH SarabunPSK" w:cs="TH SarabunPSK"/>
                <w:sz w:val="32"/>
                <w:szCs w:val="32"/>
              </w:rPr>
              <w:t xml:space="preserve">MACD crosses zero (Rule 1) </w:t>
            </w:r>
            <w:r w:rsidRPr="00C03EFA">
              <w:rPr>
                <w:rFonts w:ascii="TH SarabunPSK" w:hAnsi="TH SarabunPSK" w:cs="TH SarabunPSK"/>
                <w:sz w:val="32"/>
                <w:szCs w:val="32"/>
                <w:cs/>
              </w:rPr>
              <w:t>หลังปรับพารามิเตอร์</w:t>
            </w:r>
          </w:p>
        </w:tc>
        <w:tc>
          <w:tcPr>
            <w:tcW w:w="992" w:type="dxa"/>
          </w:tcPr>
          <w:p w14:paraId="0AFA5B98" w14:textId="7472AC65" w:rsidR="00102D64" w:rsidRPr="003F1497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</w:tbl>
    <w:bookmarkEnd w:id="0"/>
    <w:p w14:paraId="2B0CE399" w14:textId="095AAD50" w:rsidR="00463731" w:rsidRDefault="00463731" w:rsidP="00463731">
      <w:pPr>
        <w:pStyle w:val="NoSpacing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</w:t>
      </w:r>
      <w:r w:rsidRPr="003C33F6">
        <w:rPr>
          <w:rFonts w:ascii="TH SarabunPSK" w:hAnsi="TH SarabunPSK" w:cs="TH SarabunPSK" w:hint="cs"/>
          <w:b/>
          <w:bCs/>
          <w:sz w:val="36"/>
          <w:szCs w:val="36"/>
          <w:cs/>
        </w:rPr>
        <w:t>ารบัญตาราง</w:t>
      </w:r>
      <w:r w:rsidR="0068427F">
        <w:rPr>
          <w:rFonts w:ascii="TH SarabunPSK" w:hAnsi="TH SarabunPSK" w:cs="TH SarabunPSK"/>
          <w:b/>
          <w:bCs/>
          <w:sz w:val="36"/>
          <w:szCs w:val="36"/>
        </w:rPr>
        <w:t xml:space="preserve"> (</w:t>
      </w:r>
      <w:r w:rsidR="0068427F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="0068427F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7453854E" w14:textId="77777777" w:rsidR="00D67B52" w:rsidRDefault="00D67B52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7654"/>
        <w:gridCol w:w="992"/>
      </w:tblGrid>
      <w:tr w:rsidR="00463731" w14:paraId="598613E9" w14:textId="77777777" w:rsidTr="00A6665C">
        <w:trPr>
          <w:trHeight w:val="523"/>
        </w:trPr>
        <w:tc>
          <w:tcPr>
            <w:tcW w:w="988" w:type="dxa"/>
          </w:tcPr>
          <w:p w14:paraId="053A800B" w14:textId="77777777" w:rsidR="00463731" w:rsidRDefault="00463731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ตาราง</w:t>
            </w:r>
          </w:p>
        </w:tc>
        <w:tc>
          <w:tcPr>
            <w:tcW w:w="7654" w:type="dxa"/>
          </w:tcPr>
          <w:p w14:paraId="304EDAD2" w14:textId="77777777" w:rsidR="00463731" w:rsidRPr="00B96D5F" w:rsidRDefault="00463731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992" w:type="dxa"/>
          </w:tcPr>
          <w:p w14:paraId="5C2D864D" w14:textId="77777777" w:rsidR="00463731" w:rsidRDefault="00463731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6D5F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หน้า</w:t>
            </w:r>
          </w:p>
        </w:tc>
      </w:tr>
      <w:tr w:rsidR="00463731" w14:paraId="038B17D9" w14:textId="77777777" w:rsidTr="00A6665C">
        <w:tc>
          <w:tcPr>
            <w:tcW w:w="988" w:type="dxa"/>
          </w:tcPr>
          <w:p w14:paraId="07B6A69E" w14:textId="38FC7F45" w:rsidR="00463731" w:rsidRPr="006F7027" w:rsidRDefault="00102D64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3A0D56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7654" w:type="dxa"/>
          </w:tcPr>
          <w:p w14:paraId="0522AE21" w14:textId="60854BF9" w:rsidR="00463731" w:rsidRPr="00E062E3" w:rsidRDefault="00102D6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โดยใช้ช่วงข้อมูลตั้งแต่ปี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CE4C5C">
              <w:rPr>
                <w:rFonts w:ascii="TH SarabunPSK" w:hAnsi="TH SarabunPSK" w:cs="TH SarabunPSK"/>
                <w:sz w:val="32"/>
                <w:szCs w:val="32"/>
              </w:rPr>
              <w:t xml:space="preserve">MACD crosses n-day EMA of the MACD (Rule 2) </w:t>
            </w:r>
            <w:r w:rsidRPr="00CE4C5C">
              <w:rPr>
                <w:rFonts w:ascii="TH SarabunPSK" w:hAnsi="TH SarabunPSK" w:cs="TH SarabunPSK"/>
                <w:sz w:val="32"/>
                <w:szCs w:val="32"/>
                <w:cs/>
              </w:rPr>
              <w:t>หลังปรับพารามิเตอร์</w:t>
            </w:r>
          </w:p>
        </w:tc>
        <w:tc>
          <w:tcPr>
            <w:tcW w:w="992" w:type="dxa"/>
          </w:tcPr>
          <w:p w14:paraId="1E7EDA58" w14:textId="7C3C19D6" w:rsidR="00463731" w:rsidRPr="00893DE6" w:rsidRDefault="00820C7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102D64" w14:paraId="65DC9A93" w14:textId="77777777" w:rsidTr="00A6665C">
        <w:tc>
          <w:tcPr>
            <w:tcW w:w="988" w:type="dxa"/>
          </w:tcPr>
          <w:p w14:paraId="0A1E83F3" w14:textId="4B268F51" w:rsidR="00102D64" w:rsidRDefault="00102D64" w:rsidP="00102D64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3A0D56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654" w:type="dxa"/>
          </w:tcPr>
          <w:p w14:paraId="4FB8C9E2" w14:textId="29F9F720" w:rsidR="00102D64" w:rsidRPr="00E062E3" w:rsidRDefault="00102D64" w:rsidP="00102D64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 โดยใช้ช่วงข้อมูลตั้งแต่ปี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FF1957">
              <w:rPr>
                <w:rFonts w:ascii="TH SarabunPSK" w:hAnsi="TH SarabunPSK" w:cs="TH SarabunPSK"/>
                <w:sz w:val="32"/>
                <w:szCs w:val="32"/>
              </w:rPr>
              <w:t xml:space="preserve">RSI cross the centerline (RSI = 50) (Rule 3) </w:t>
            </w:r>
            <w:r w:rsidRPr="00FF1957">
              <w:rPr>
                <w:rFonts w:ascii="TH SarabunPSK" w:hAnsi="TH SarabunPSK" w:cs="TH SarabunPSK"/>
                <w:sz w:val="32"/>
                <w:szCs w:val="32"/>
                <w:cs/>
              </w:rPr>
              <w:t>หลังปรับพารามิเตอร์</w:t>
            </w:r>
          </w:p>
        </w:tc>
        <w:tc>
          <w:tcPr>
            <w:tcW w:w="992" w:type="dxa"/>
          </w:tcPr>
          <w:p w14:paraId="7F25BD50" w14:textId="363F70FE" w:rsidR="00102D64" w:rsidRPr="00893DE6" w:rsidRDefault="00820C72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102D64" w14:paraId="6343E3EC" w14:textId="77777777" w:rsidTr="00A6665C">
        <w:tc>
          <w:tcPr>
            <w:tcW w:w="988" w:type="dxa"/>
          </w:tcPr>
          <w:p w14:paraId="5B22E4A0" w14:textId="53F6A256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3A0D56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7654" w:type="dxa"/>
          </w:tcPr>
          <w:p w14:paraId="5B332530" w14:textId="263DBBD8" w:rsidR="00102D64" w:rsidRDefault="00102D64" w:rsidP="00102D64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แสดงผลการทดสอบของดัชนีตลาดหุ้นในกลุ่มประเทศแถบเอเชีย (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Asian Stock Market Index)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รวมทั้งสิ้น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ดัชนี โดยใช้ช่วงข้อมูลตั้งแต่ปี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2013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ถึง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2023 </w:t>
            </w:r>
            <w:r w:rsidRPr="004B6F7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ของกลยุทธ์ </w:t>
            </w:r>
            <w:r w:rsidRPr="004B6F78">
              <w:rPr>
                <w:rFonts w:ascii="TH SarabunPSK" w:hAnsi="TH SarabunPSK" w:cs="TH SarabunPSK"/>
                <w:sz w:val="32"/>
                <w:szCs w:val="32"/>
              </w:rPr>
              <w:t xml:space="preserve">RSI crosses oversold and overbought zone (Rule 4)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หลังปรับพารามิเตอร์</w:t>
            </w:r>
          </w:p>
        </w:tc>
        <w:tc>
          <w:tcPr>
            <w:tcW w:w="992" w:type="dxa"/>
          </w:tcPr>
          <w:p w14:paraId="54267ADA" w14:textId="0A0A9A0B" w:rsidR="00102D64" w:rsidRPr="00893DE6" w:rsidRDefault="00820C72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102D64" w14:paraId="27EC2F84" w14:textId="77777777" w:rsidTr="00A6665C">
        <w:tc>
          <w:tcPr>
            <w:tcW w:w="988" w:type="dxa"/>
          </w:tcPr>
          <w:p w14:paraId="3E8BAFB3" w14:textId="1F889928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54" w:type="dxa"/>
          </w:tcPr>
          <w:p w14:paraId="0FE02D23" w14:textId="2F31AB62" w:rsidR="00102D64" w:rsidRPr="00E062E3" w:rsidRDefault="00102D64" w:rsidP="00102D6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</w:tcPr>
          <w:p w14:paraId="263059A7" w14:textId="79683E79" w:rsidR="00102D64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02D64" w14:paraId="50AFFE4F" w14:textId="77777777" w:rsidTr="00A6665C">
        <w:tc>
          <w:tcPr>
            <w:tcW w:w="988" w:type="dxa"/>
          </w:tcPr>
          <w:p w14:paraId="2AE7983F" w14:textId="37C3E472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54" w:type="dxa"/>
          </w:tcPr>
          <w:p w14:paraId="11C872B2" w14:textId="7DAED8E6" w:rsidR="00102D64" w:rsidRPr="00E062E3" w:rsidRDefault="00102D64" w:rsidP="00102D6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</w:tcPr>
          <w:p w14:paraId="51E4C6EB" w14:textId="5668631B" w:rsidR="00102D64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02D64" w14:paraId="11E84B5C" w14:textId="77777777" w:rsidTr="00A6665C">
        <w:tc>
          <w:tcPr>
            <w:tcW w:w="988" w:type="dxa"/>
          </w:tcPr>
          <w:p w14:paraId="0ABC0DD8" w14:textId="43332BEC" w:rsidR="00102D64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54" w:type="dxa"/>
          </w:tcPr>
          <w:p w14:paraId="6B6BD595" w14:textId="66E390B4" w:rsidR="00102D64" w:rsidRPr="00D67B52" w:rsidRDefault="00102D64" w:rsidP="00102D64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</w:tcPr>
          <w:p w14:paraId="22EDA539" w14:textId="711FAAAD" w:rsidR="00102D64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02D64" w14:paraId="4B7B0FD0" w14:textId="77777777" w:rsidTr="00A6665C">
        <w:tc>
          <w:tcPr>
            <w:tcW w:w="988" w:type="dxa"/>
          </w:tcPr>
          <w:p w14:paraId="179FBF1F" w14:textId="41EAC084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54" w:type="dxa"/>
          </w:tcPr>
          <w:p w14:paraId="6673D2AA" w14:textId="1D28D11B" w:rsidR="00102D64" w:rsidRPr="00E062E3" w:rsidRDefault="00102D64" w:rsidP="00102D6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</w:tcPr>
          <w:p w14:paraId="0465ABC3" w14:textId="77777777" w:rsidR="00102D64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02D64" w14:paraId="79A89CF7" w14:textId="77777777" w:rsidTr="00A6665C">
        <w:tc>
          <w:tcPr>
            <w:tcW w:w="988" w:type="dxa"/>
          </w:tcPr>
          <w:p w14:paraId="4B1A6C56" w14:textId="1E0265AC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54" w:type="dxa"/>
          </w:tcPr>
          <w:p w14:paraId="4FBB0DE9" w14:textId="65E85B45" w:rsidR="00102D64" w:rsidRPr="00E062E3" w:rsidRDefault="00102D64" w:rsidP="00102D64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</w:tcPr>
          <w:p w14:paraId="56118859" w14:textId="77777777" w:rsidR="00102D64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02D64" w14:paraId="0874EA05" w14:textId="77777777" w:rsidTr="00A6665C">
        <w:tc>
          <w:tcPr>
            <w:tcW w:w="988" w:type="dxa"/>
          </w:tcPr>
          <w:p w14:paraId="549A9961" w14:textId="5F7F7AEC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54" w:type="dxa"/>
          </w:tcPr>
          <w:p w14:paraId="49FAFC93" w14:textId="5D0337C5" w:rsidR="00102D64" w:rsidRPr="00E062E3" w:rsidRDefault="00102D64" w:rsidP="00102D6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</w:tcPr>
          <w:p w14:paraId="3CB8612E" w14:textId="77777777" w:rsidR="00102D64" w:rsidRPr="003F1497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02D64" w14:paraId="7A268B9D" w14:textId="77777777" w:rsidTr="00A6665C">
        <w:tc>
          <w:tcPr>
            <w:tcW w:w="988" w:type="dxa"/>
          </w:tcPr>
          <w:p w14:paraId="08428029" w14:textId="4588D514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54" w:type="dxa"/>
          </w:tcPr>
          <w:p w14:paraId="7A3B5D2A" w14:textId="389BA154" w:rsidR="00102D64" w:rsidRPr="00E062E3" w:rsidRDefault="00102D64" w:rsidP="00102D6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</w:tcPr>
          <w:p w14:paraId="5271FDE8" w14:textId="77777777" w:rsidR="00102D64" w:rsidRPr="003F1497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02D64" w14:paraId="1FC56614" w14:textId="77777777" w:rsidTr="00A6665C">
        <w:tc>
          <w:tcPr>
            <w:tcW w:w="988" w:type="dxa"/>
          </w:tcPr>
          <w:p w14:paraId="33C6FA2D" w14:textId="525A13BF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54" w:type="dxa"/>
          </w:tcPr>
          <w:p w14:paraId="737858CD" w14:textId="2D6337A2" w:rsidR="00102D64" w:rsidRPr="00E062E3" w:rsidRDefault="00102D64" w:rsidP="00102D6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992" w:type="dxa"/>
          </w:tcPr>
          <w:p w14:paraId="6AF3A31C" w14:textId="77777777" w:rsidR="00102D64" w:rsidRPr="003F1497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02D64" w14:paraId="399201C8" w14:textId="77777777" w:rsidTr="00A6665C">
        <w:tc>
          <w:tcPr>
            <w:tcW w:w="988" w:type="dxa"/>
          </w:tcPr>
          <w:p w14:paraId="72E9DF4F" w14:textId="79ED1F6F" w:rsidR="00102D64" w:rsidRPr="00E062E3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54" w:type="dxa"/>
          </w:tcPr>
          <w:p w14:paraId="1128D5EF" w14:textId="64B474AE" w:rsidR="00102D64" w:rsidRPr="00E062E3" w:rsidRDefault="00102D64" w:rsidP="00102D64">
            <w:pPr>
              <w:pStyle w:val="NoSpacing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992" w:type="dxa"/>
          </w:tcPr>
          <w:p w14:paraId="66A3EB98" w14:textId="77777777" w:rsidR="00102D64" w:rsidRPr="003F1497" w:rsidRDefault="00102D64" w:rsidP="00102D6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27752B3" w14:textId="77777777" w:rsidR="00463731" w:rsidRDefault="00463731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17BBA4" w14:textId="77777777" w:rsidR="00D67B52" w:rsidRDefault="00D67B52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50FF43D" w14:textId="77777777" w:rsidR="00463731" w:rsidRDefault="00463731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209CFF1" w14:textId="77777777" w:rsidR="00463731" w:rsidRDefault="00463731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670EE9" w14:textId="77777777" w:rsidR="00463731" w:rsidRDefault="00463731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EE04F17" w14:textId="77777777" w:rsidR="00463731" w:rsidRDefault="00463731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8060CD0" w14:textId="77777777" w:rsidR="00463731" w:rsidRDefault="00463731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CC96331" w14:textId="77777777" w:rsidR="00463731" w:rsidRDefault="00463731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3EBC4CA" w14:textId="77777777" w:rsidR="00463731" w:rsidRDefault="00463731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D8421E6" w14:textId="77777777" w:rsidR="00463731" w:rsidRDefault="00463731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4B51729" w14:textId="514ADD39" w:rsidR="009645CA" w:rsidRDefault="007C0BA4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C0BA4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</w:p>
    <w:tbl>
      <w:tblPr>
        <w:tblStyle w:val="TableGri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513"/>
        <w:gridCol w:w="992"/>
      </w:tblGrid>
      <w:tr w:rsidR="00CF0360" w14:paraId="69EDE991" w14:textId="77777777" w:rsidTr="00EB3940">
        <w:trPr>
          <w:trHeight w:val="523"/>
        </w:trPr>
        <w:tc>
          <w:tcPr>
            <w:tcW w:w="1129" w:type="dxa"/>
          </w:tcPr>
          <w:p w14:paraId="7853E6DE" w14:textId="77777777" w:rsidR="00CF0360" w:rsidRDefault="00CF036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รูปภาพ</w:t>
            </w:r>
          </w:p>
        </w:tc>
        <w:tc>
          <w:tcPr>
            <w:tcW w:w="7513" w:type="dxa"/>
          </w:tcPr>
          <w:p w14:paraId="45CCD732" w14:textId="77777777" w:rsidR="00CF0360" w:rsidRPr="00B96D5F" w:rsidRDefault="00CF036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992" w:type="dxa"/>
          </w:tcPr>
          <w:p w14:paraId="5E687F71" w14:textId="77777777" w:rsidR="00CF0360" w:rsidRDefault="00CF036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6D5F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หน้า</w:t>
            </w:r>
          </w:p>
        </w:tc>
      </w:tr>
      <w:tr w:rsidR="00CF0360" w14:paraId="56808B66" w14:textId="77777777" w:rsidTr="00EB3940">
        <w:trPr>
          <w:trHeight w:val="369"/>
        </w:trPr>
        <w:tc>
          <w:tcPr>
            <w:tcW w:w="1129" w:type="dxa"/>
          </w:tcPr>
          <w:p w14:paraId="67263F82" w14:textId="77777777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7513" w:type="dxa"/>
          </w:tcPr>
          <w:p w14:paraId="415F4447" w14:textId="77777777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นำเข้า 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Library 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สำหรับ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สำเร็จรูป</w:t>
            </w:r>
          </w:p>
        </w:tc>
        <w:tc>
          <w:tcPr>
            <w:tcW w:w="992" w:type="dxa"/>
          </w:tcPr>
          <w:p w14:paraId="7ECB40C4" w14:textId="62814C19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CF0360" w14:paraId="76B8AB14" w14:textId="77777777" w:rsidTr="00EB3940">
        <w:tc>
          <w:tcPr>
            <w:tcW w:w="1129" w:type="dxa"/>
          </w:tcPr>
          <w:p w14:paraId="1C70ACFC" w14:textId="77777777" w:rsidR="00CF0360" w:rsidRPr="008B68EA" w:rsidRDefault="00CF036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7513" w:type="dxa"/>
          </w:tcPr>
          <w:p w14:paraId="29A90CBA" w14:textId="77777777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กำหนดช่วงเวลาของชุดข้อมูลดัชนีในการศึกษา</w:t>
            </w:r>
          </w:p>
        </w:tc>
        <w:tc>
          <w:tcPr>
            <w:tcW w:w="992" w:type="dxa"/>
          </w:tcPr>
          <w:p w14:paraId="5559F27E" w14:textId="061E199D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CF0360" w14:paraId="63F982D9" w14:textId="77777777" w:rsidTr="00EB3940">
        <w:tc>
          <w:tcPr>
            <w:tcW w:w="1129" w:type="dxa"/>
          </w:tcPr>
          <w:p w14:paraId="25882045" w14:textId="77777777" w:rsidR="00CF0360" w:rsidRPr="008B68EA" w:rsidRDefault="00CF0360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7513" w:type="dxa"/>
          </w:tcPr>
          <w:p w14:paraId="724AB03C" w14:textId="77777777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ดาวน์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โหลดชุดข้อมูลในการศึกษา</w:t>
            </w:r>
          </w:p>
        </w:tc>
        <w:tc>
          <w:tcPr>
            <w:tcW w:w="992" w:type="dxa"/>
          </w:tcPr>
          <w:p w14:paraId="3657DE57" w14:textId="39EB796E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CF0360" w14:paraId="75533A3D" w14:textId="77777777" w:rsidTr="00EB3940">
        <w:tc>
          <w:tcPr>
            <w:tcW w:w="1129" w:type="dxa"/>
          </w:tcPr>
          <w:p w14:paraId="761DB777" w14:textId="77777777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7513" w:type="dxa"/>
          </w:tcPr>
          <w:p w14:paraId="6D143B00" w14:textId="77777777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การคำนวนการซื้อดัชนีแ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ละ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ถือไว้</w:t>
            </w:r>
          </w:p>
        </w:tc>
        <w:tc>
          <w:tcPr>
            <w:tcW w:w="992" w:type="dxa"/>
          </w:tcPr>
          <w:p w14:paraId="3C28690F" w14:textId="689CECA9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C13314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CF0360" w14:paraId="5FAC812F" w14:textId="77777777" w:rsidTr="00EB3940">
        <w:tc>
          <w:tcPr>
            <w:tcW w:w="1129" w:type="dxa"/>
          </w:tcPr>
          <w:p w14:paraId="14EE358B" w14:textId="77777777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7513" w:type="dxa"/>
          </w:tcPr>
          <w:p w14:paraId="1188C0E2" w14:textId="77777777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D</w:t>
            </w:r>
            <w:r w:rsidRPr="00504C98">
              <w:rPr>
                <w:rFonts w:ascii="TH SarabunPSK" w:hAnsi="TH SarabunPSK" w:cs="TH SarabunPSK"/>
                <w:sz w:val="32"/>
                <w:szCs w:val="32"/>
              </w:rPr>
              <w:t>ictionary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เพื่อเก็บค่าข้อมูลของการคำนวนการซื้อดัชนีและถือไว้</w:t>
            </w:r>
          </w:p>
        </w:tc>
        <w:tc>
          <w:tcPr>
            <w:tcW w:w="992" w:type="dxa"/>
          </w:tcPr>
          <w:p w14:paraId="465C5819" w14:textId="127BE326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8A1014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CF0360" w14:paraId="6E17C7C0" w14:textId="77777777" w:rsidTr="00EB3940">
        <w:tc>
          <w:tcPr>
            <w:tcW w:w="1129" w:type="dxa"/>
          </w:tcPr>
          <w:p w14:paraId="77E4DA90" w14:textId="77777777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7513" w:type="dxa"/>
          </w:tcPr>
          <w:p w14:paraId="21A1B522" w14:textId="513BDFF9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 w:rsidRPr="00125DF7">
              <w:rPr>
                <w:rFonts w:ascii="TH SarabunPSK" w:hAnsi="TH SarabunPSK" w:cs="TH SarabunPSK"/>
                <w:sz w:val="32"/>
                <w:szCs w:val="32"/>
                <w:cs/>
              </w:rPr>
              <w:t>ฟังก</w:t>
            </w:r>
            <w:r w:rsidR="00D55FE9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r w:rsidR="00D55FE9" w:rsidRPr="00125DF7">
              <w:rPr>
                <w:rFonts w:ascii="TH SarabunPSK" w:hAnsi="TH SarabunPSK" w:cs="TH SarabunPSK"/>
                <w:sz w:val="32"/>
                <w:szCs w:val="32"/>
                <w:cs/>
              </w:rPr>
              <w:t>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ตารางสรุปข้อมูลผลการศึกษาของกลยุทธ์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ซื้อและถือ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ไว้ </w:t>
            </w:r>
          </w:p>
        </w:tc>
        <w:tc>
          <w:tcPr>
            <w:tcW w:w="992" w:type="dxa"/>
          </w:tcPr>
          <w:p w14:paraId="53AEA5B4" w14:textId="6D491BF5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8A1014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CF0360" w14:paraId="645D3419" w14:textId="77777777" w:rsidTr="00EB3940">
        <w:tc>
          <w:tcPr>
            <w:tcW w:w="1129" w:type="dxa"/>
          </w:tcPr>
          <w:p w14:paraId="2156F708" w14:textId="77777777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7513" w:type="dxa"/>
          </w:tcPr>
          <w:p w14:paraId="204F9F23" w14:textId="00CE6DC9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 w:rsidRPr="00125DF7">
              <w:rPr>
                <w:rFonts w:ascii="TH SarabunPSK" w:hAnsi="TH SarabunPSK" w:cs="TH SarabunPSK"/>
                <w:sz w:val="32"/>
                <w:szCs w:val="32"/>
                <w:cs/>
              </w:rPr>
              <w:t>ฟังก</w:t>
            </w:r>
            <w:r w:rsidR="00D55FE9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r w:rsidR="00D55FE9" w:rsidRPr="00125DF7">
              <w:rPr>
                <w:rFonts w:ascii="TH SarabunPSK" w:hAnsi="TH SarabunPSK" w:cs="TH SarabunPSK"/>
                <w:sz w:val="32"/>
                <w:szCs w:val="32"/>
                <w:cs/>
              </w:rPr>
              <w:t>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ตารางสรุปข้อมูลผลการศึกษากลยุทธ์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ซื้อและถือ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ไว้  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                                           (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ค่าเฉลี่ย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ค่าเบี่ยงเบนมาตรฐาน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ค่า 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Skewness, 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ค่า 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>Kurtosis)</w:t>
            </w:r>
          </w:p>
        </w:tc>
        <w:tc>
          <w:tcPr>
            <w:tcW w:w="992" w:type="dxa"/>
          </w:tcPr>
          <w:p w14:paraId="2998C228" w14:textId="04469888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8A1014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CF0360" w14:paraId="0A34E630" w14:textId="77777777" w:rsidTr="00EB3940">
        <w:tc>
          <w:tcPr>
            <w:tcW w:w="1129" w:type="dxa"/>
          </w:tcPr>
          <w:p w14:paraId="66A48C6E" w14:textId="77777777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7513" w:type="dxa"/>
          </w:tcPr>
          <w:p w14:paraId="51AC40A3" w14:textId="77777777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80FDA">
              <w:rPr>
                <w:rFonts w:ascii="TH SarabunPSK" w:hAnsi="TH SarabunPSK" w:cs="TH SarabunPSK"/>
                <w:sz w:val="32"/>
                <w:szCs w:val="32"/>
                <w:cs/>
              </w:rPr>
              <w:t>ตารางผลลัพธ์ของข้อมูล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อัตราผลตอบแทน</w:t>
            </w:r>
          </w:p>
        </w:tc>
        <w:tc>
          <w:tcPr>
            <w:tcW w:w="992" w:type="dxa"/>
          </w:tcPr>
          <w:p w14:paraId="58387D89" w14:textId="023E221C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8A1014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CF0360" w14:paraId="7BA813D8" w14:textId="77777777" w:rsidTr="00EB3940">
        <w:tc>
          <w:tcPr>
            <w:tcW w:w="1129" w:type="dxa"/>
          </w:tcPr>
          <w:p w14:paraId="2A6F64C1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7513" w:type="dxa"/>
          </w:tcPr>
          <w:p w14:paraId="0E790520" w14:textId="7FED0306" w:rsidR="00CF0360" w:rsidRPr="00080FD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25DF7">
              <w:rPr>
                <w:rFonts w:ascii="TH SarabunPSK" w:hAnsi="TH SarabunPSK" w:cs="TH SarabunPSK"/>
                <w:sz w:val="32"/>
                <w:szCs w:val="32"/>
                <w:cs/>
              </w:rPr>
              <w:t>สร้างฟังก</w:t>
            </w:r>
            <w:r w:rsidR="00D55FE9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r w:rsidRPr="00125DF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ชันกลยุทธ์การซื้อขายตามดัชนีบ่งชี้ </w:t>
            </w:r>
            <w:r w:rsidRPr="00125DF7">
              <w:rPr>
                <w:rFonts w:ascii="TH SarabunPSK" w:hAnsi="TH SarabunPSK" w:cs="TH SarabunPSK"/>
                <w:sz w:val="32"/>
                <w:szCs w:val="32"/>
              </w:rPr>
              <w:t>MACD Rule 1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C2AD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Rule 2</w:t>
            </w:r>
            <w:r w:rsidRPr="00125DF7">
              <w:rPr>
                <w:rFonts w:ascii="TH SarabunPSK" w:hAnsi="TH SarabunPSK" w:cs="TH SarabunPSK"/>
                <w:sz w:val="32"/>
                <w:szCs w:val="32"/>
              </w:rPr>
              <w:t xml:space="preserve">  (1)</w:t>
            </w:r>
          </w:p>
        </w:tc>
        <w:tc>
          <w:tcPr>
            <w:tcW w:w="992" w:type="dxa"/>
          </w:tcPr>
          <w:p w14:paraId="53C65B44" w14:textId="26E6642B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8A1014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CF0360" w14:paraId="1A87D9CA" w14:textId="77777777" w:rsidTr="00EB3940">
        <w:tc>
          <w:tcPr>
            <w:tcW w:w="1129" w:type="dxa"/>
          </w:tcPr>
          <w:p w14:paraId="7A0E44FE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7513" w:type="dxa"/>
          </w:tcPr>
          <w:p w14:paraId="1079CA79" w14:textId="78EA60B8" w:rsidR="00CF0360" w:rsidRPr="00125DF7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25DF7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125DF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กลยุทธ์การซื้อขายตามดัชนีบ่งชี้ </w:t>
            </w:r>
            <w:r w:rsidRPr="00125DF7">
              <w:rPr>
                <w:rFonts w:ascii="TH SarabunPSK" w:hAnsi="TH SarabunPSK" w:cs="TH SarabunPSK"/>
                <w:sz w:val="32"/>
                <w:szCs w:val="32"/>
              </w:rPr>
              <w:t>MACD Rule 1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C2AD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Rule </w:t>
            </w:r>
            <w:r w:rsidRPr="00125DF7">
              <w:rPr>
                <w:rFonts w:ascii="TH SarabunPSK" w:hAnsi="TH SarabunPSK" w:cs="TH SarabunPSK"/>
                <w:sz w:val="32"/>
                <w:szCs w:val="32"/>
              </w:rPr>
              <w:t>2  (2)</w:t>
            </w:r>
          </w:p>
        </w:tc>
        <w:tc>
          <w:tcPr>
            <w:tcW w:w="992" w:type="dxa"/>
          </w:tcPr>
          <w:p w14:paraId="2B5943B9" w14:textId="0FD92C2C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CF0360" w14:paraId="419EA76C" w14:textId="77777777" w:rsidTr="00EB3940">
        <w:tc>
          <w:tcPr>
            <w:tcW w:w="1129" w:type="dxa"/>
          </w:tcPr>
          <w:p w14:paraId="68BADC18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7513" w:type="dxa"/>
          </w:tcPr>
          <w:p w14:paraId="639A6A05" w14:textId="43502C6E" w:rsidR="00CF0360" w:rsidRPr="00125DF7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25DF7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125DF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กลยุทธ์การซื้อขายตามดัชนีบ่งชี้ </w:t>
            </w:r>
            <w:r w:rsidRPr="00125DF7">
              <w:rPr>
                <w:rFonts w:ascii="TH SarabunPSK" w:hAnsi="TH SarabunPSK" w:cs="TH SarabunPSK"/>
                <w:sz w:val="32"/>
                <w:szCs w:val="32"/>
              </w:rPr>
              <w:t>MACD Rule 1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C2AD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Rule </w:t>
            </w:r>
            <w:r w:rsidRPr="00125DF7">
              <w:rPr>
                <w:rFonts w:ascii="TH SarabunPSK" w:hAnsi="TH SarabunPSK" w:cs="TH SarabunPSK"/>
                <w:sz w:val="32"/>
                <w:szCs w:val="32"/>
              </w:rPr>
              <w:t>2  (3)</w:t>
            </w:r>
          </w:p>
        </w:tc>
        <w:tc>
          <w:tcPr>
            <w:tcW w:w="992" w:type="dxa"/>
          </w:tcPr>
          <w:p w14:paraId="35E231D6" w14:textId="14F005FD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CF0360" w14:paraId="766C4BD7" w14:textId="77777777" w:rsidTr="00EB3940">
        <w:tc>
          <w:tcPr>
            <w:tcW w:w="1129" w:type="dxa"/>
          </w:tcPr>
          <w:p w14:paraId="7E89BB6A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7513" w:type="dxa"/>
          </w:tcPr>
          <w:p w14:paraId="04E7C1E7" w14:textId="57769C7E" w:rsidR="00CF0360" w:rsidRPr="00125DF7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กลยุทธ์การซื้อขายตามดัชนีบ่งชี้ 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 w:rsidR="00DC2AD4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Rule 4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   </w:t>
            </w:r>
          </w:p>
        </w:tc>
        <w:tc>
          <w:tcPr>
            <w:tcW w:w="992" w:type="dxa"/>
          </w:tcPr>
          <w:p w14:paraId="4A068014" w14:textId="5E67A3D8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CF0360" w14:paraId="78946C51" w14:textId="77777777" w:rsidTr="00EB3940">
        <w:tc>
          <w:tcPr>
            <w:tcW w:w="1129" w:type="dxa"/>
          </w:tcPr>
          <w:p w14:paraId="33A6695F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7513" w:type="dxa"/>
          </w:tcPr>
          <w:p w14:paraId="12253B81" w14:textId="77777777" w:rsidR="00CF0360" w:rsidRPr="00E60935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สร้างวิธีการคำนวนของ 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>RSI</w:t>
            </w:r>
          </w:p>
        </w:tc>
        <w:tc>
          <w:tcPr>
            <w:tcW w:w="992" w:type="dxa"/>
          </w:tcPr>
          <w:p w14:paraId="39687D1C" w14:textId="7160B1CC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CF0360" w14:paraId="122A2800" w14:textId="77777777" w:rsidTr="00EB3940">
        <w:tc>
          <w:tcPr>
            <w:tcW w:w="1129" w:type="dxa"/>
          </w:tcPr>
          <w:p w14:paraId="710C54C3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7513" w:type="dxa"/>
          </w:tcPr>
          <w:p w14:paraId="011CA811" w14:textId="77777777" w:rsidR="00CF0360" w:rsidRPr="00125DF7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202FD">
              <w:rPr>
                <w:rFonts w:ascii="TH SarabunPSK" w:hAnsi="TH SarabunPSK" w:cs="TH SarabunPSK"/>
                <w:sz w:val="32"/>
                <w:szCs w:val="32"/>
                <w:cs/>
              </w:rPr>
              <w:t>สร้างวิธีการเกิดสัญญาซื้อและสัญญาขาย (</w:t>
            </w:r>
            <w:r w:rsidRPr="007202FD">
              <w:rPr>
                <w:rFonts w:ascii="TH SarabunPSK" w:hAnsi="TH SarabunPSK" w:cs="TH SarabunPSK"/>
                <w:sz w:val="32"/>
                <w:szCs w:val="32"/>
              </w:rPr>
              <w:t>RSI Rule 3)</w:t>
            </w:r>
          </w:p>
        </w:tc>
        <w:tc>
          <w:tcPr>
            <w:tcW w:w="992" w:type="dxa"/>
          </w:tcPr>
          <w:p w14:paraId="436844F4" w14:textId="686A4F38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CF0360" w14:paraId="3E4454DF" w14:textId="77777777" w:rsidTr="00EB3940">
        <w:tc>
          <w:tcPr>
            <w:tcW w:w="1129" w:type="dxa"/>
          </w:tcPr>
          <w:p w14:paraId="764D4164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7513" w:type="dxa"/>
          </w:tcPr>
          <w:p w14:paraId="0CD29EC7" w14:textId="77777777" w:rsidR="00CF0360" w:rsidRPr="007202FD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B590D">
              <w:rPr>
                <w:rFonts w:ascii="TH SarabunPSK" w:hAnsi="TH SarabunPSK" w:cs="TH SarabunPSK"/>
                <w:sz w:val="32"/>
                <w:szCs w:val="32"/>
                <w:cs/>
              </w:rPr>
              <w:t>สร้างวิธีการเกิดสัญญาซื้อและสัญญาขาย (</w:t>
            </w:r>
            <w:r w:rsidRPr="007B590D">
              <w:rPr>
                <w:rFonts w:ascii="TH SarabunPSK" w:hAnsi="TH SarabunPSK" w:cs="TH SarabunPSK"/>
                <w:sz w:val="32"/>
                <w:szCs w:val="32"/>
              </w:rPr>
              <w:t>RSI Rule 4)</w:t>
            </w:r>
          </w:p>
        </w:tc>
        <w:tc>
          <w:tcPr>
            <w:tcW w:w="992" w:type="dxa"/>
          </w:tcPr>
          <w:p w14:paraId="0721FF1B" w14:textId="07A9C61D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CF0360" w14:paraId="1CDD543F" w14:textId="77777777" w:rsidTr="00EB3940">
        <w:tc>
          <w:tcPr>
            <w:tcW w:w="1129" w:type="dxa"/>
          </w:tcPr>
          <w:p w14:paraId="5E78D357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7513" w:type="dxa"/>
          </w:tcPr>
          <w:p w14:paraId="5C5092C3" w14:textId="3FF7ECEA" w:rsidR="00CF0360" w:rsidRPr="007202FD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ให้ตัดสัญญาหากมีสัญญาเกิดก่อนในช่วง 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10 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วันหลังจากสัญญาเกิดขึ้น  </w:t>
            </w:r>
          </w:p>
        </w:tc>
        <w:tc>
          <w:tcPr>
            <w:tcW w:w="992" w:type="dxa"/>
          </w:tcPr>
          <w:p w14:paraId="1A1B1ABC" w14:textId="0C648392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CF0360" w14:paraId="436C3E57" w14:textId="77777777" w:rsidTr="00EB3940">
        <w:tc>
          <w:tcPr>
            <w:tcW w:w="1129" w:type="dxa"/>
          </w:tcPr>
          <w:p w14:paraId="71F5C655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7513" w:type="dxa"/>
          </w:tcPr>
          <w:p w14:paraId="7CC695B9" w14:textId="70A2B414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คำนวนอัตราผลตอบจากสัญญาของดัชนีบ่งชี้  </w:t>
            </w:r>
          </w:p>
        </w:tc>
        <w:tc>
          <w:tcPr>
            <w:tcW w:w="992" w:type="dxa"/>
          </w:tcPr>
          <w:p w14:paraId="696ADB4E" w14:textId="6CE8BE0B" w:rsidR="00CF0360" w:rsidRDefault="00B3733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</w:tr>
      <w:tr w:rsidR="00CF0360" w14:paraId="75773E74" w14:textId="77777777" w:rsidTr="00EB3940">
        <w:tc>
          <w:tcPr>
            <w:tcW w:w="1129" w:type="dxa"/>
          </w:tcPr>
          <w:p w14:paraId="2AA064E0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7513" w:type="dxa"/>
          </w:tcPr>
          <w:p w14:paraId="664AB3F9" w14:textId="26A8CF97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ปรับพารามิเตอร์ของดัชนีบ่งชี้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MACD Rule 1) (1) </w:t>
            </w:r>
          </w:p>
        </w:tc>
        <w:tc>
          <w:tcPr>
            <w:tcW w:w="992" w:type="dxa"/>
          </w:tcPr>
          <w:p w14:paraId="5AE7460D" w14:textId="1014F0DC" w:rsidR="00CF0360" w:rsidRDefault="00B3733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</w:tr>
      <w:tr w:rsidR="00CF0360" w14:paraId="4E76812D" w14:textId="77777777" w:rsidTr="00EB3940">
        <w:tc>
          <w:tcPr>
            <w:tcW w:w="1129" w:type="dxa"/>
          </w:tcPr>
          <w:p w14:paraId="7AA3F142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7513" w:type="dxa"/>
          </w:tcPr>
          <w:p w14:paraId="7E6B5A66" w14:textId="275EF905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ปรับพารามิเตอร์ของดัชนีบ่งชี้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>MACD Rule 1) (2)</w:t>
            </w:r>
          </w:p>
        </w:tc>
        <w:tc>
          <w:tcPr>
            <w:tcW w:w="992" w:type="dxa"/>
          </w:tcPr>
          <w:p w14:paraId="7777EAC5" w14:textId="3A9B19AF" w:rsidR="00CF0360" w:rsidRDefault="00B3733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</w:tr>
      <w:tr w:rsidR="00CF0360" w14:paraId="6EDBB142" w14:textId="77777777" w:rsidTr="00EB3940">
        <w:tc>
          <w:tcPr>
            <w:tcW w:w="1129" w:type="dxa"/>
          </w:tcPr>
          <w:p w14:paraId="33466DB2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7513" w:type="dxa"/>
          </w:tcPr>
          <w:p w14:paraId="2FEB110B" w14:textId="3EA99D71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ปรับพารามิเตอร์ของดัชนีบ่งชี้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MACD Rule 2) (1)  </w:t>
            </w:r>
          </w:p>
        </w:tc>
        <w:tc>
          <w:tcPr>
            <w:tcW w:w="992" w:type="dxa"/>
          </w:tcPr>
          <w:p w14:paraId="67F9A27E" w14:textId="725930CC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CF0360" w14:paraId="310B57CC" w14:textId="77777777" w:rsidTr="00EB3940">
        <w:tc>
          <w:tcPr>
            <w:tcW w:w="1129" w:type="dxa"/>
          </w:tcPr>
          <w:p w14:paraId="7D2C29FB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7513" w:type="dxa"/>
          </w:tcPr>
          <w:p w14:paraId="22538FE0" w14:textId="6EC62079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ปรับพารามิเตอร์ของดัชนีบ่งชี้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MACD Rule 2) (2) </w:t>
            </w:r>
          </w:p>
        </w:tc>
        <w:tc>
          <w:tcPr>
            <w:tcW w:w="992" w:type="dxa"/>
          </w:tcPr>
          <w:p w14:paraId="7AC34A6E" w14:textId="5F692754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CF0360" w14:paraId="5AF03307" w14:textId="77777777" w:rsidTr="00EB3940">
        <w:tc>
          <w:tcPr>
            <w:tcW w:w="1129" w:type="dxa"/>
          </w:tcPr>
          <w:p w14:paraId="1B33EE13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7513" w:type="dxa"/>
          </w:tcPr>
          <w:p w14:paraId="324114E3" w14:textId="2FD1DC5B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ปรับพารามิเตอร์ของดัชนีบ่งชี้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RSI 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) (1) </w:t>
            </w:r>
          </w:p>
        </w:tc>
        <w:tc>
          <w:tcPr>
            <w:tcW w:w="992" w:type="dxa"/>
          </w:tcPr>
          <w:p w14:paraId="05CB14F8" w14:textId="20960285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CF0360" w14:paraId="2F8579DF" w14:textId="77777777" w:rsidTr="00EB3940">
        <w:tc>
          <w:tcPr>
            <w:tcW w:w="1129" w:type="dxa"/>
          </w:tcPr>
          <w:p w14:paraId="4BE27194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7513" w:type="dxa"/>
          </w:tcPr>
          <w:p w14:paraId="492C1308" w14:textId="7E6893C1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ปรับพารามิเตอร์ของดัชนีบ่งชี้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RSI 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) (2) </w:t>
            </w:r>
          </w:p>
        </w:tc>
        <w:tc>
          <w:tcPr>
            <w:tcW w:w="992" w:type="dxa"/>
          </w:tcPr>
          <w:p w14:paraId="3AE2F2B2" w14:textId="21E26446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CF0360" w14:paraId="41B23837" w14:textId="77777777" w:rsidTr="00EB3940">
        <w:tc>
          <w:tcPr>
            <w:tcW w:w="1129" w:type="dxa"/>
          </w:tcPr>
          <w:p w14:paraId="2EA1265F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7513" w:type="dxa"/>
          </w:tcPr>
          <w:p w14:paraId="7749D37D" w14:textId="5218521A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ปรับพารามิเตอร์ของดัชนีบ่งชี้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RSI 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) (1) </w:t>
            </w:r>
          </w:p>
        </w:tc>
        <w:tc>
          <w:tcPr>
            <w:tcW w:w="992" w:type="dxa"/>
          </w:tcPr>
          <w:p w14:paraId="66435F77" w14:textId="3F955B5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CF0360" w14:paraId="0FBC4987" w14:textId="77777777" w:rsidTr="00EB3940">
        <w:tc>
          <w:tcPr>
            <w:tcW w:w="1129" w:type="dxa"/>
          </w:tcPr>
          <w:p w14:paraId="6D23639B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7513" w:type="dxa"/>
          </w:tcPr>
          <w:p w14:paraId="01B1120C" w14:textId="071205B3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ปรับพารามิเตอร์ของดัชนีบ่งชี้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 xml:space="preserve">RSI 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>) (2)</w:t>
            </w:r>
          </w:p>
        </w:tc>
        <w:tc>
          <w:tcPr>
            <w:tcW w:w="992" w:type="dxa"/>
          </w:tcPr>
          <w:p w14:paraId="010DF6A8" w14:textId="5FCD7B0B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CF0360" w14:paraId="39C159AE" w14:textId="77777777" w:rsidTr="00EB3940">
        <w:tc>
          <w:tcPr>
            <w:tcW w:w="1129" w:type="dxa"/>
          </w:tcPr>
          <w:p w14:paraId="455D76E2" w14:textId="7777777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7513" w:type="dxa"/>
          </w:tcPr>
          <w:p w14:paraId="2DA6A7AE" w14:textId="6D2B168A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ตารางสรุปข้อมูลผลการศึกษาของกลยุทธ์ลงทุนตามดัชนีบ่งชี้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>1)</w:t>
            </w:r>
          </w:p>
        </w:tc>
        <w:tc>
          <w:tcPr>
            <w:tcW w:w="992" w:type="dxa"/>
          </w:tcPr>
          <w:p w14:paraId="6D7B999F" w14:textId="48EDE837" w:rsidR="00CF0360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CF0360" w14:paraId="15F71248" w14:textId="77777777" w:rsidTr="00EB3940">
        <w:tc>
          <w:tcPr>
            <w:tcW w:w="1129" w:type="dxa"/>
          </w:tcPr>
          <w:p w14:paraId="499A37DC" w14:textId="77777777" w:rsidR="00CF0360" w:rsidRPr="009F0CCD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7513" w:type="dxa"/>
          </w:tcPr>
          <w:p w14:paraId="3C5DCFFC" w14:textId="656A5A81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ตารางสรุปข้อมูลผลการศึกษาของกลยุทธ์ลงทุนตามดัชนีบ่งชี้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>2)               (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พารามิเตอร์หลังจากปรับค่าและผลรวมของสัญญาซื้อและสัญญาขาย)</w:t>
            </w:r>
          </w:p>
        </w:tc>
        <w:tc>
          <w:tcPr>
            <w:tcW w:w="992" w:type="dxa"/>
          </w:tcPr>
          <w:p w14:paraId="7600C0F3" w14:textId="109B00C0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CF0360" w14:paraId="3925BDEE" w14:textId="77777777" w:rsidTr="00EB3940">
        <w:tc>
          <w:tcPr>
            <w:tcW w:w="1129" w:type="dxa"/>
          </w:tcPr>
          <w:p w14:paraId="42850C21" w14:textId="77777777" w:rsidR="00CF0360" w:rsidRPr="009F0CCD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7513" w:type="dxa"/>
          </w:tcPr>
          <w:p w14:paraId="052F1BC5" w14:textId="08BBBE43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>ตารางสรุปข้อมูลผลการศึกษาของกลยุทธ์ลงทุนตามดัชนีบ่งชี้ (</w:t>
            </w:r>
            <w:r w:rsidRPr="008B68EA">
              <w:rPr>
                <w:rFonts w:ascii="TH SarabunPSK" w:hAnsi="TH SarabunPSK" w:cs="TH SarabunPSK"/>
                <w:sz w:val="32"/>
                <w:szCs w:val="32"/>
              </w:rPr>
              <w:t>3)               (</w:t>
            </w:r>
            <w:r w:rsidRPr="008B68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ค่าเฉลี่ยของผลตอบแทนของสัญญาซื้อ) </w:t>
            </w:r>
          </w:p>
        </w:tc>
        <w:tc>
          <w:tcPr>
            <w:tcW w:w="992" w:type="dxa"/>
          </w:tcPr>
          <w:p w14:paraId="7B48F681" w14:textId="1C3F3BAE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CF0360" w14:paraId="36E712E6" w14:textId="77777777" w:rsidTr="00EB3940">
        <w:tc>
          <w:tcPr>
            <w:tcW w:w="1129" w:type="dxa"/>
          </w:tcPr>
          <w:p w14:paraId="77F43218" w14:textId="77777777" w:rsidR="00CF0360" w:rsidRPr="009F0CCD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7513" w:type="dxa"/>
          </w:tcPr>
          <w:p w14:paraId="6E32AC5D" w14:textId="0D334331" w:rsidR="00CF0360" w:rsidRPr="008B68EA" w:rsidRDefault="00CF0360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05078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005078">
              <w:rPr>
                <w:rFonts w:ascii="TH SarabunPSK" w:hAnsi="TH SarabunPSK" w:cs="TH SarabunPSK"/>
                <w:sz w:val="32"/>
                <w:szCs w:val="32"/>
                <w:cs/>
              </w:rPr>
              <w:t>ตารางสรุปข้อมูลผลการศึกษาของกลยุทธ์ลงทุนตามดัชนีบ่งชี้ (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005078">
              <w:rPr>
                <w:rFonts w:ascii="TH SarabunPSK" w:hAnsi="TH SarabunPSK" w:cs="TH SarabunPSK"/>
                <w:sz w:val="32"/>
                <w:szCs w:val="32"/>
              </w:rPr>
              <w:t>)               (</w:t>
            </w:r>
            <w:r w:rsidRPr="00005078">
              <w:rPr>
                <w:rFonts w:ascii="TH SarabunPSK" w:hAnsi="TH SarabunPSK" w:cs="TH SarabunPSK"/>
                <w:sz w:val="32"/>
                <w:szCs w:val="32"/>
                <w:cs/>
              </w:rPr>
              <w:t>ค่าเฉลี่ยของผลตอบแทนของสัญญาขาย)</w:t>
            </w:r>
          </w:p>
        </w:tc>
        <w:tc>
          <w:tcPr>
            <w:tcW w:w="992" w:type="dxa"/>
          </w:tcPr>
          <w:p w14:paraId="290B707C" w14:textId="05057E67" w:rsidR="00CF0360" w:rsidRPr="008B68EA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CF0360" w14:paraId="61CB3FFB" w14:textId="77777777" w:rsidTr="00EB3940">
        <w:tc>
          <w:tcPr>
            <w:tcW w:w="1129" w:type="dxa"/>
          </w:tcPr>
          <w:p w14:paraId="59CCD0D4" w14:textId="4896B337" w:rsidR="00CF0360" w:rsidRPr="009F0CCD" w:rsidRDefault="00CF036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513" w:type="dxa"/>
          </w:tcPr>
          <w:p w14:paraId="2174359A" w14:textId="25084047" w:rsidR="00CF0360" w:rsidRPr="008B68EA" w:rsidRDefault="00CF0360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992" w:type="dxa"/>
          </w:tcPr>
          <w:p w14:paraId="02390D98" w14:textId="4E8D7D2F" w:rsidR="00CF0360" w:rsidRPr="00125DF7" w:rsidRDefault="00CF0360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14:paraId="2BD7866D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9EDE079" w14:textId="0E53346D" w:rsidR="009A0420" w:rsidRDefault="009A0420" w:rsidP="009A042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C0BA4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sz w:val="36"/>
          <w:szCs w:val="36"/>
        </w:rPr>
        <w:t>)</w:t>
      </w:r>
    </w:p>
    <w:tbl>
      <w:tblPr>
        <w:tblStyle w:val="TableGri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513"/>
        <w:gridCol w:w="992"/>
      </w:tblGrid>
      <w:tr w:rsidR="00314BC3" w14:paraId="39EE4630" w14:textId="77777777" w:rsidTr="00314BC3">
        <w:trPr>
          <w:trHeight w:val="523"/>
        </w:trPr>
        <w:tc>
          <w:tcPr>
            <w:tcW w:w="1129" w:type="dxa"/>
          </w:tcPr>
          <w:p w14:paraId="5135714E" w14:textId="77777777" w:rsidR="00314BC3" w:rsidRDefault="00314BC3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รูปภาพ</w:t>
            </w:r>
          </w:p>
        </w:tc>
        <w:tc>
          <w:tcPr>
            <w:tcW w:w="7513" w:type="dxa"/>
          </w:tcPr>
          <w:p w14:paraId="0A4891B5" w14:textId="77777777" w:rsidR="00314BC3" w:rsidRPr="00B96D5F" w:rsidRDefault="00314BC3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</w:p>
        </w:tc>
        <w:tc>
          <w:tcPr>
            <w:tcW w:w="992" w:type="dxa"/>
          </w:tcPr>
          <w:p w14:paraId="1D0A9476" w14:textId="77777777" w:rsidR="00314BC3" w:rsidRDefault="00314BC3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6D5F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หน้า</w:t>
            </w:r>
          </w:p>
        </w:tc>
      </w:tr>
      <w:tr w:rsidR="00314BC3" w:rsidRPr="00100884" w14:paraId="7534905D" w14:textId="77777777" w:rsidTr="00153567">
        <w:trPr>
          <w:trHeight w:val="523"/>
        </w:trPr>
        <w:tc>
          <w:tcPr>
            <w:tcW w:w="1129" w:type="dxa"/>
          </w:tcPr>
          <w:p w14:paraId="050778AE" w14:textId="77777777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00884"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7513" w:type="dxa"/>
            <w:shd w:val="clear" w:color="auto" w:fill="auto"/>
          </w:tcPr>
          <w:p w14:paraId="0AAD6B81" w14:textId="594A3022" w:rsidR="00314BC3" w:rsidRPr="00100884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00884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100884">
              <w:rPr>
                <w:rFonts w:ascii="TH SarabunPSK" w:hAnsi="TH SarabunPSK" w:cs="TH SarabunPSK"/>
                <w:sz w:val="32"/>
                <w:szCs w:val="32"/>
                <w:cs/>
              </w:rPr>
              <w:t>ตารางสรุปข้อมูลผลการศึกษาของกลยุทธ์ลงทุนตามดัชนีบ่งชี้ (</w:t>
            </w:r>
            <w:r w:rsidRPr="00100884">
              <w:rPr>
                <w:rFonts w:ascii="TH SarabunPSK" w:hAnsi="TH SarabunPSK" w:cs="TH SarabunPSK"/>
                <w:sz w:val="32"/>
                <w:szCs w:val="32"/>
              </w:rPr>
              <w:t>5)               (</w:t>
            </w:r>
            <w:r w:rsidRPr="00100884">
              <w:rPr>
                <w:rFonts w:ascii="TH SarabunPSK" w:hAnsi="TH SarabunPSK" w:cs="TH SarabunPSK"/>
                <w:sz w:val="32"/>
                <w:szCs w:val="32"/>
                <w:cs/>
              </w:rPr>
              <w:t>หาจำนวนเปอร์เซ็นต์ของสัญญาซื้อและสัญญาขาย</w:t>
            </w:r>
            <w:r w:rsidRPr="00100884">
              <w:rPr>
                <w:rFonts w:ascii="TH SarabunPSK" w:hAnsi="TH SarabunPSK" w:cs="TH SarabunPSK"/>
                <w:sz w:val="32"/>
                <w:szCs w:val="32"/>
              </w:rPr>
              <w:t>, T-test statistics,</w:t>
            </w:r>
            <w:r w:rsidR="00B043D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B043D8">
              <w:rPr>
                <w:rFonts w:ascii="TH SarabunPSK" w:hAnsi="TH SarabunPSK" w:cs="TH SarabunPSK"/>
                <w:sz w:val="32"/>
                <w:szCs w:val="32"/>
              </w:rPr>
              <w:br/>
            </w:r>
            <w:r w:rsidRPr="0010088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อัตราผลตอบแทน </w:t>
            </w:r>
            <w:r w:rsidRPr="00100884">
              <w:rPr>
                <w:rFonts w:ascii="TH SarabunPSK" w:hAnsi="TH SarabunPSK" w:cs="TH SarabunPSK"/>
                <w:sz w:val="32"/>
                <w:szCs w:val="32"/>
              </w:rPr>
              <w:t>Buy</w:t>
            </w:r>
            <w:r w:rsidRPr="0010088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00884">
              <w:rPr>
                <w:rFonts w:ascii="TH SarabunPSK" w:hAnsi="TH SarabunPSK" w:cs="TH SarabunPSK"/>
                <w:sz w:val="32"/>
                <w:szCs w:val="32"/>
              </w:rPr>
              <w:t>+</w:t>
            </w:r>
            <w:r w:rsidRPr="0010088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100884">
              <w:rPr>
                <w:rFonts w:ascii="TH SarabunPSK" w:hAnsi="TH SarabunPSK" w:cs="TH SarabunPSK"/>
                <w:sz w:val="32"/>
                <w:szCs w:val="32"/>
              </w:rPr>
              <w:t>Sell)</w:t>
            </w:r>
          </w:p>
        </w:tc>
        <w:tc>
          <w:tcPr>
            <w:tcW w:w="992" w:type="dxa"/>
          </w:tcPr>
          <w:p w14:paraId="3A01E17F" w14:textId="75B7FC16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00884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B3733F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314BC3" w:rsidRPr="00100884" w14:paraId="2A45EB9C" w14:textId="77777777" w:rsidTr="00314BC3">
        <w:trPr>
          <w:trHeight w:val="523"/>
        </w:trPr>
        <w:tc>
          <w:tcPr>
            <w:tcW w:w="1129" w:type="dxa"/>
          </w:tcPr>
          <w:p w14:paraId="7C9327B5" w14:textId="77777777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00884"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7513" w:type="dxa"/>
          </w:tcPr>
          <w:p w14:paraId="3467488F" w14:textId="04E01E91" w:rsidR="00314BC3" w:rsidRPr="00100884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00884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="00D55FE9"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100884">
              <w:rPr>
                <w:rFonts w:ascii="TH SarabunPSK" w:hAnsi="TH SarabunPSK" w:cs="TH SarabunPSK"/>
                <w:sz w:val="32"/>
                <w:szCs w:val="32"/>
                <w:cs/>
              </w:rPr>
              <w:t>ตารางสรุปข้อมูลผลการศึกษาของกลยุทธ์ลงทุนตามดัชนีบ่งชี้ (</w:t>
            </w:r>
            <w:r w:rsidRPr="00100884">
              <w:rPr>
                <w:rFonts w:ascii="TH SarabunPSK" w:hAnsi="TH SarabunPSK" w:cs="TH SarabunPSK"/>
                <w:sz w:val="32"/>
                <w:szCs w:val="32"/>
              </w:rPr>
              <w:t xml:space="preserve">6)               </w:t>
            </w:r>
            <w:r w:rsidRPr="00100884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(</w:t>
            </w:r>
            <w:r w:rsidRPr="00100884"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รวมการคำนวนทุกอย่างมาอยู่ในตารางสรุปเดียวกัน</w:t>
            </w:r>
            <w:r w:rsidRPr="00100884"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79576EE3" w14:textId="29708750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00884"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314BC3" w:rsidRPr="00100884" w14:paraId="5080489D" w14:textId="77777777" w:rsidTr="00B043D8">
        <w:trPr>
          <w:trHeight w:val="339"/>
        </w:trPr>
        <w:tc>
          <w:tcPr>
            <w:tcW w:w="1129" w:type="dxa"/>
          </w:tcPr>
          <w:p w14:paraId="576C7DF0" w14:textId="77777777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7513" w:type="dxa"/>
          </w:tcPr>
          <w:p w14:paraId="782837DA" w14:textId="77777777" w:rsidR="00314BC3" w:rsidRPr="00806AD6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AD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คำนวนกับดัชนีต่างๆ </w:t>
            </w:r>
            <w:r w:rsidRPr="00806AD6">
              <w:rPr>
                <w:rFonts w:ascii="TH SarabunPSK" w:hAnsi="TH SarabunPSK" w:cs="TH SarabunPSK"/>
                <w:sz w:val="32"/>
                <w:szCs w:val="32"/>
              </w:rPr>
              <w:t xml:space="preserve">MACD Rule </w:t>
            </w:r>
            <w:r w:rsidRPr="00806AD6">
              <w:rPr>
                <w:rFonts w:ascii="TH SarabunPSK" w:hAnsi="TH SarabunPSK" w:cs="TH SarabunPSK"/>
                <w:sz w:val="32"/>
                <w:szCs w:val="32"/>
                <w:cs/>
              </w:rPr>
              <w:t>1 (12</w:t>
            </w:r>
            <w:r w:rsidRPr="00806AD6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806AD6">
              <w:rPr>
                <w:rFonts w:ascii="TH SarabunPSK" w:hAnsi="TH SarabunPSK" w:cs="TH SarabunPSK"/>
                <w:sz w:val="32"/>
                <w:szCs w:val="32"/>
                <w:cs/>
              </w:rPr>
              <w:t>26</w:t>
            </w:r>
            <w:r w:rsidRPr="00806AD6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806AD6">
              <w:rPr>
                <w:rFonts w:ascii="TH SarabunPSK" w:hAnsi="TH SarabunPSK" w:cs="TH SarabunPSK"/>
                <w:sz w:val="32"/>
                <w:szCs w:val="32"/>
                <w:cs/>
              </w:rPr>
              <w:t>0)</w:t>
            </w:r>
          </w:p>
        </w:tc>
        <w:tc>
          <w:tcPr>
            <w:tcW w:w="992" w:type="dxa"/>
          </w:tcPr>
          <w:p w14:paraId="39F393F7" w14:textId="09F843F9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314BC3" w:rsidRPr="00100884" w14:paraId="65D075D2" w14:textId="77777777" w:rsidTr="00B043D8">
        <w:trPr>
          <w:trHeight w:val="387"/>
        </w:trPr>
        <w:tc>
          <w:tcPr>
            <w:tcW w:w="1129" w:type="dxa"/>
          </w:tcPr>
          <w:p w14:paraId="646E9FBA" w14:textId="77777777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7513" w:type="dxa"/>
          </w:tcPr>
          <w:p w14:paraId="02F2839B" w14:textId="77777777" w:rsidR="00314BC3" w:rsidRPr="00100884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AD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แสดงตารางผลการคำนวน </w:t>
            </w:r>
            <w:r w:rsidRPr="00806AD6">
              <w:rPr>
                <w:rFonts w:ascii="TH SarabunPSK" w:hAnsi="TH SarabunPSK" w:cs="TH SarabunPSK"/>
                <w:sz w:val="32"/>
                <w:szCs w:val="32"/>
              </w:rPr>
              <w:t>MACD Rule 1 (12,26,0)</w:t>
            </w:r>
          </w:p>
        </w:tc>
        <w:tc>
          <w:tcPr>
            <w:tcW w:w="992" w:type="dxa"/>
          </w:tcPr>
          <w:p w14:paraId="2CAF8D67" w14:textId="0A6624D2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314BC3" w:rsidRPr="00100884" w14:paraId="656FBB93" w14:textId="77777777" w:rsidTr="00314BC3">
        <w:trPr>
          <w:trHeight w:val="405"/>
        </w:trPr>
        <w:tc>
          <w:tcPr>
            <w:tcW w:w="1129" w:type="dxa"/>
          </w:tcPr>
          <w:p w14:paraId="0944DC20" w14:textId="77777777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7513" w:type="dxa"/>
          </w:tcPr>
          <w:p w14:paraId="31BD5B24" w14:textId="77777777" w:rsidR="00314BC3" w:rsidRPr="00100884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AD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คำนวนกับดัชนีต่างๆ </w:t>
            </w:r>
            <w:r w:rsidRPr="00806AD6">
              <w:rPr>
                <w:rFonts w:ascii="TH SarabunPSK" w:hAnsi="TH SarabunPSK" w:cs="TH SarabunPSK"/>
                <w:sz w:val="32"/>
                <w:szCs w:val="32"/>
              </w:rPr>
              <w:t xml:space="preserve">MACD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806AD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(12</w:t>
            </w:r>
            <w:r w:rsidRPr="00806AD6">
              <w:rPr>
                <w:rFonts w:ascii="TH SarabunPSK" w:hAnsi="TH SarabunPSK" w:cs="TH SarabunPSK"/>
                <w:sz w:val="32"/>
                <w:szCs w:val="32"/>
              </w:rPr>
              <w:t>,</w:t>
            </w:r>
            <w:r w:rsidRPr="00806AD6">
              <w:rPr>
                <w:rFonts w:ascii="TH SarabunPSK" w:hAnsi="TH SarabunPSK" w:cs="TH SarabunPSK"/>
                <w:sz w:val="32"/>
                <w:szCs w:val="32"/>
                <w:cs/>
              </w:rPr>
              <w:t>26</w:t>
            </w:r>
            <w:r w:rsidRPr="00806AD6"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  <w:r w:rsidRPr="00806AD6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992" w:type="dxa"/>
          </w:tcPr>
          <w:p w14:paraId="485E51AA" w14:textId="7A12D4B4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314BC3" w:rsidRPr="00100884" w14:paraId="6295BCE2" w14:textId="77777777" w:rsidTr="00314BC3">
        <w:trPr>
          <w:trHeight w:val="282"/>
        </w:trPr>
        <w:tc>
          <w:tcPr>
            <w:tcW w:w="1129" w:type="dxa"/>
          </w:tcPr>
          <w:p w14:paraId="0A7BE7EC" w14:textId="77777777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7513" w:type="dxa"/>
          </w:tcPr>
          <w:p w14:paraId="4E7D0354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แสดงตารางผลการคำนวน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MACD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(12,26,9)</w:t>
            </w:r>
          </w:p>
        </w:tc>
        <w:tc>
          <w:tcPr>
            <w:tcW w:w="992" w:type="dxa"/>
          </w:tcPr>
          <w:p w14:paraId="2CF58901" w14:textId="32A7BDB1" w:rsidR="00314BC3" w:rsidRPr="00100884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314BC3" w14:paraId="1FB4D832" w14:textId="77777777" w:rsidTr="00314BC3">
        <w:trPr>
          <w:trHeight w:val="282"/>
        </w:trPr>
        <w:tc>
          <w:tcPr>
            <w:tcW w:w="1129" w:type="dxa"/>
          </w:tcPr>
          <w:p w14:paraId="257C1BEB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7513" w:type="dxa"/>
          </w:tcPr>
          <w:p w14:paraId="2547DCD7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คำนวนกับดัชนีต่างๆ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MACD Rule 2 (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,9)</w:t>
            </w:r>
          </w:p>
        </w:tc>
        <w:tc>
          <w:tcPr>
            <w:tcW w:w="992" w:type="dxa"/>
          </w:tcPr>
          <w:p w14:paraId="50EFEF1C" w14:textId="6FB15DB0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314BC3" w14:paraId="1771C651" w14:textId="77777777" w:rsidTr="00314BC3">
        <w:trPr>
          <w:trHeight w:val="282"/>
        </w:trPr>
        <w:tc>
          <w:tcPr>
            <w:tcW w:w="1129" w:type="dxa"/>
          </w:tcPr>
          <w:p w14:paraId="77D6B387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7513" w:type="dxa"/>
          </w:tcPr>
          <w:p w14:paraId="02B2392F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แสดงตารางผลการคำนวน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MACD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,9)</w:t>
            </w:r>
          </w:p>
        </w:tc>
        <w:tc>
          <w:tcPr>
            <w:tcW w:w="992" w:type="dxa"/>
          </w:tcPr>
          <w:p w14:paraId="0A486C5C" w14:textId="553DD669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 w:rsidR="00314BC3" w14:paraId="79AAEBF2" w14:textId="77777777" w:rsidTr="00314BC3">
        <w:trPr>
          <w:trHeight w:val="282"/>
        </w:trPr>
        <w:tc>
          <w:tcPr>
            <w:tcW w:w="1129" w:type="dxa"/>
          </w:tcPr>
          <w:p w14:paraId="02D1C113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7513" w:type="dxa"/>
          </w:tcPr>
          <w:p w14:paraId="43E8AE36" w14:textId="77777777" w:rsidR="00314BC3" w:rsidRPr="00806AD6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คำนวนกับดัชนีต่างๆ </w:t>
            </w:r>
            <w:r>
              <w:rPr>
                <w:rFonts w:ascii="TH SarabunPSK" w:hAnsi="TH SarabunPSK" w:cs="TH SarabunPSK"/>
                <w:sz w:val="32"/>
                <w:szCs w:val="32"/>
              </w:rPr>
              <w:t>RSI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7,50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50702792" w14:textId="7362DA85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314BC3" w14:paraId="0322112C" w14:textId="77777777" w:rsidTr="00314BC3">
        <w:trPr>
          <w:trHeight w:val="282"/>
        </w:trPr>
        <w:tc>
          <w:tcPr>
            <w:tcW w:w="1129" w:type="dxa"/>
          </w:tcPr>
          <w:p w14:paraId="2D2A8FF0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7513" w:type="dxa"/>
          </w:tcPr>
          <w:p w14:paraId="54E0A8C0" w14:textId="77777777" w:rsidR="00314BC3" w:rsidRPr="00806AD6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>แสดงตารางผลการคำนวน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RSI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(7,50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49B6C14A" w14:textId="0E9392C3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314BC3" w14:paraId="02A01D02" w14:textId="77777777" w:rsidTr="00314BC3">
        <w:trPr>
          <w:trHeight w:val="282"/>
        </w:trPr>
        <w:tc>
          <w:tcPr>
            <w:tcW w:w="1129" w:type="dxa"/>
          </w:tcPr>
          <w:p w14:paraId="4CF97DEE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7513" w:type="dxa"/>
          </w:tcPr>
          <w:p w14:paraId="1A60EF1A" w14:textId="77777777" w:rsidR="00314BC3" w:rsidRPr="00806AD6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คำนวนกับดัชนีต่างๆ </w:t>
            </w:r>
            <w:r>
              <w:rPr>
                <w:rFonts w:ascii="TH SarabunPSK" w:hAnsi="TH SarabunPSK" w:cs="TH SarabunPSK"/>
                <w:sz w:val="32"/>
                <w:szCs w:val="32"/>
              </w:rPr>
              <w:t>RSI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14,50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13C1888C" w14:textId="069E609C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 w:rsidR="00314BC3" w14:paraId="05207D0D" w14:textId="77777777" w:rsidTr="00314BC3">
        <w:trPr>
          <w:trHeight w:val="282"/>
        </w:trPr>
        <w:tc>
          <w:tcPr>
            <w:tcW w:w="1129" w:type="dxa"/>
          </w:tcPr>
          <w:p w14:paraId="53858767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7513" w:type="dxa"/>
          </w:tcPr>
          <w:p w14:paraId="44A864AB" w14:textId="77777777" w:rsidR="00314BC3" w:rsidRPr="00806AD6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>แสดงตารางผลการคำนวน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RSI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14,50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0B2AD455" w14:textId="0F3A202E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314BC3" w14:paraId="206580CC" w14:textId="77777777" w:rsidTr="00314BC3">
        <w:trPr>
          <w:trHeight w:val="282"/>
        </w:trPr>
        <w:tc>
          <w:tcPr>
            <w:tcW w:w="1129" w:type="dxa"/>
          </w:tcPr>
          <w:p w14:paraId="4A6A09BA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7513" w:type="dxa"/>
          </w:tcPr>
          <w:p w14:paraId="610412A3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คำนวนกับดัชนีต่างๆ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RSI Rule 3 (</w:t>
            </w: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,50)</w:t>
            </w:r>
          </w:p>
        </w:tc>
        <w:tc>
          <w:tcPr>
            <w:tcW w:w="992" w:type="dxa"/>
          </w:tcPr>
          <w:p w14:paraId="744BF0E5" w14:textId="1AEDD99E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314BC3" w14:paraId="0FADEA26" w14:textId="77777777" w:rsidTr="00314BC3">
        <w:trPr>
          <w:trHeight w:val="282"/>
        </w:trPr>
        <w:tc>
          <w:tcPr>
            <w:tcW w:w="1129" w:type="dxa"/>
          </w:tcPr>
          <w:p w14:paraId="710AD278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7513" w:type="dxa"/>
          </w:tcPr>
          <w:p w14:paraId="473946EB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แสดงตารางผลการคำนวน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RSI Rule 3 (</w:t>
            </w: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,50)</w:t>
            </w:r>
          </w:p>
        </w:tc>
        <w:tc>
          <w:tcPr>
            <w:tcW w:w="992" w:type="dxa"/>
          </w:tcPr>
          <w:p w14:paraId="7B6292FD" w14:textId="038DF90F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 w:rsidR="00314BC3" w14:paraId="49B901C7" w14:textId="77777777" w:rsidTr="00314BC3">
        <w:trPr>
          <w:trHeight w:val="282"/>
        </w:trPr>
        <w:tc>
          <w:tcPr>
            <w:tcW w:w="1129" w:type="dxa"/>
          </w:tcPr>
          <w:p w14:paraId="1DFC7F8F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7513" w:type="dxa"/>
          </w:tcPr>
          <w:p w14:paraId="7AB65CEC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คำนวนกับดัชนีต่างๆ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30/70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4117D0FB" w14:textId="0905EA3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314BC3" w14:paraId="65FB90C4" w14:textId="77777777" w:rsidTr="00314BC3">
        <w:trPr>
          <w:trHeight w:val="282"/>
        </w:trPr>
        <w:tc>
          <w:tcPr>
            <w:tcW w:w="1129" w:type="dxa"/>
          </w:tcPr>
          <w:p w14:paraId="59860BE7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7513" w:type="dxa"/>
          </w:tcPr>
          <w:p w14:paraId="06838A3E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แสดงตารางผลการคำนวน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30/70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7F5B2085" w14:textId="15EF6C4D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314BC3" w14:paraId="6E50B9A0" w14:textId="77777777" w:rsidTr="00314BC3">
        <w:trPr>
          <w:trHeight w:val="282"/>
        </w:trPr>
        <w:tc>
          <w:tcPr>
            <w:tcW w:w="1129" w:type="dxa"/>
          </w:tcPr>
          <w:p w14:paraId="7EED922E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7513" w:type="dxa"/>
          </w:tcPr>
          <w:p w14:paraId="7B0DECE3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คำนวนกับดัชนีต่างๆ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(14,</w:t>
            </w:r>
            <w:r>
              <w:rPr>
                <w:rFonts w:ascii="TH SarabunPSK" w:hAnsi="TH SarabunPSK" w:cs="TH SarabunPSK"/>
                <w:sz w:val="32"/>
                <w:szCs w:val="32"/>
              </w:rPr>
              <w:t>30/70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6045BC2B" w14:textId="1CFF7373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="00A72823"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 w:rsidR="00314BC3" w14:paraId="01DCE415" w14:textId="77777777" w:rsidTr="00314BC3">
        <w:trPr>
          <w:trHeight w:val="282"/>
        </w:trPr>
        <w:tc>
          <w:tcPr>
            <w:tcW w:w="1129" w:type="dxa"/>
          </w:tcPr>
          <w:p w14:paraId="29EE2091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7513" w:type="dxa"/>
          </w:tcPr>
          <w:p w14:paraId="2F6434D1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แสดงตารางผลการคำนวน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RSI Rule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4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(14</w:t>
            </w:r>
            <w:r>
              <w:rPr>
                <w:rFonts w:ascii="TH SarabunPSK" w:hAnsi="TH SarabunPSK" w:cs="TH SarabunPSK"/>
                <w:sz w:val="32"/>
                <w:szCs w:val="32"/>
              </w:rPr>
              <w:t>,30/70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324AFD1C" w14:textId="423D4E4C" w:rsidR="00314BC3" w:rsidRDefault="00A728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</w:tr>
      <w:tr w:rsidR="00314BC3" w14:paraId="1FA0E221" w14:textId="77777777" w:rsidTr="00314BC3">
        <w:trPr>
          <w:trHeight w:val="282"/>
        </w:trPr>
        <w:tc>
          <w:tcPr>
            <w:tcW w:w="1129" w:type="dxa"/>
          </w:tcPr>
          <w:p w14:paraId="1226A2FE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7513" w:type="dxa"/>
          </w:tcPr>
          <w:p w14:paraId="6F47A7F0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คำนวนกับดัชนีต่างๆ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30/70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2B02A5D7" w14:textId="4EBB15D0" w:rsidR="00314BC3" w:rsidRDefault="00A728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</w:tr>
      <w:tr w:rsidR="00314BC3" w14:paraId="6B097884" w14:textId="77777777" w:rsidTr="00314BC3">
        <w:trPr>
          <w:trHeight w:val="282"/>
        </w:trPr>
        <w:tc>
          <w:tcPr>
            <w:tcW w:w="1129" w:type="dxa"/>
          </w:tcPr>
          <w:p w14:paraId="7A0FC83A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7513" w:type="dxa"/>
          </w:tcPr>
          <w:p w14:paraId="4A815AC5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41594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แสดงตารางผลการคำนวน 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30/70</w:t>
            </w:r>
            <w:r w:rsidRPr="0041594C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5F842197" w14:textId="2AE946A8" w:rsidR="00314BC3" w:rsidRDefault="00BF62B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</w:tr>
      <w:tr w:rsidR="00314BC3" w14:paraId="08A74FF9" w14:textId="77777777" w:rsidTr="00314BC3">
        <w:trPr>
          <w:trHeight w:val="282"/>
        </w:trPr>
        <w:tc>
          <w:tcPr>
            <w:tcW w:w="1129" w:type="dxa"/>
          </w:tcPr>
          <w:p w14:paraId="656157E9" w14:textId="77777777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7513" w:type="dxa"/>
          </w:tcPr>
          <w:p w14:paraId="62767E81" w14:textId="77777777" w:rsidR="00314BC3" w:rsidRPr="0041594C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D64E7">
              <w:rPr>
                <w:rFonts w:ascii="TH SarabunPSK" w:hAnsi="TH SarabunPSK" w:cs="TH SarabunPSK"/>
                <w:sz w:val="32"/>
                <w:szCs w:val="32"/>
                <w:cs/>
              </w:rPr>
              <w:t>ให้โปรแกรมคำนวนค่าพารามิเตอร์ของดัชนีบ่งชี้ที่ดีที่สุด (</w:t>
            </w:r>
            <w:r w:rsidRPr="000D64E7">
              <w:rPr>
                <w:rFonts w:ascii="TH SarabunPSK" w:hAnsi="TH SarabunPSK" w:cs="TH SarabunPSK"/>
                <w:sz w:val="32"/>
                <w:szCs w:val="32"/>
              </w:rPr>
              <w:t>MACD Rule 1)</w:t>
            </w:r>
          </w:p>
        </w:tc>
        <w:tc>
          <w:tcPr>
            <w:tcW w:w="992" w:type="dxa"/>
          </w:tcPr>
          <w:p w14:paraId="76DFF42D" w14:textId="3D5A077B" w:rsidR="00314BC3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314BC3" w:rsidRPr="009F0CCD" w14:paraId="713E2B80" w14:textId="77777777" w:rsidTr="00314BC3">
        <w:trPr>
          <w:trHeight w:val="369"/>
        </w:trPr>
        <w:tc>
          <w:tcPr>
            <w:tcW w:w="1129" w:type="dxa"/>
          </w:tcPr>
          <w:p w14:paraId="15B3AD0C" w14:textId="77777777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7513" w:type="dxa"/>
          </w:tcPr>
          <w:p w14:paraId="29025192" w14:textId="77777777" w:rsidR="00314BC3" w:rsidRPr="009F0CCD" w:rsidRDefault="00314BC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04C98">
              <w:rPr>
                <w:rFonts w:ascii="TH SarabunPSK" w:hAnsi="TH SarabunPSK" w:cs="TH SarabunPSK"/>
                <w:sz w:val="32"/>
                <w:szCs w:val="32"/>
                <w:cs/>
              </w:rPr>
              <w:t>ค่าพารามิเตอร์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504C98">
              <w:rPr>
                <w:rFonts w:ascii="TH SarabunPSK" w:hAnsi="TH SarabunPSK" w:cs="TH SarabunPSK"/>
                <w:sz w:val="32"/>
                <w:szCs w:val="32"/>
                <w:cs/>
              </w:rPr>
              <w:t>ดีที่สุดของ (</w:t>
            </w:r>
            <w:r w:rsidRPr="00504C98">
              <w:rPr>
                <w:rFonts w:ascii="TH SarabunPSK" w:hAnsi="TH SarabunPSK" w:cs="TH SarabunPSK"/>
                <w:sz w:val="32"/>
                <w:szCs w:val="32"/>
              </w:rPr>
              <w:t xml:space="preserve">MACD Rule 1) </w:t>
            </w:r>
          </w:p>
        </w:tc>
        <w:tc>
          <w:tcPr>
            <w:tcW w:w="992" w:type="dxa"/>
          </w:tcPr>
          <w:p w14:paraId="590007F5" w14:textId="7744BF1F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314BC3" w:rsidRPr="009F0CCD" w14:paraId="0FD60FED" w14:textId="77777777" w:rsidTr="00314BC3">
        <w:tc>
          <w:tcPr>
            <w:tcW w:w="1129" w:type="dxa"/>
          </w:tcPr>
          <w:p w14:paraId="7917C41C" w14:textId="77777777" w:rsidR="00314BC3" w:rsidRPr="009F0CCD" w:rsidRDefault="00314BC3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7513" w:type="dxa"/>
          </w:tcPr>
          <w:p w14:paraId="1FCB54B2" w14:textId="77777777" w:rsidR="00314BC3" w:rsidRPr="009F0CCD" w:rsidRDefault="00314B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D2DDD">
              <w:rPr>
                <w:rFonts w:ascii="TH SarabunPSK" w:hAnsi="TH SarabunPSK" w:cs="TH SarabunPSK"/>
                <w:sz w:val="32"/>
                <w:szCs w:val="32"/>
                <w:cs/>
              </w:rPr>
              <w:t>ให้โปรแกรมคำนวนค่าต่างๆตาม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BD2DDD">
              <w:rPr>
                <w:rFonts w:ascii="TH SarabunPSK" w:hAnsi="TH SarabunPSK" w:cs="TH SarabunPSK"/>
                <w:sz w:val="32"/>
                <w:szCs w:val="32"/>
                <w:cs/>
              </w:rPr>
              <w:t>ที่กำหนด (</w:t>
            </w:r>
            <w:r w:rsidRPr="00BD2DDD">
              <w:rPr>
                <w:rFonts w:ascii="TH SarabunPSK" w:hAnsi="TH SarabunPSK" w:cs="TH SarabunPSK"/>
                <w:sz w:val="32"/>
                <w:szCs w:val="32"/>
              </w:rPr>
              <w:t xml:space="preserve">MACD Rule 1) </w:t>
            </w:r>
          </w:p>
        </w:tc>
        <w:tc>
          <w:tcPr>
            <w:tcW w:w="992" w:type="dxa"/>
          </w:tcPr>
          <w:p w14:paraId="567CE124" w14:textId="76FF8398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314BC3" w:rsidRPr="009F0CCD" w14:paraId="0B032614" w14:textId="77777777" w:rsidTr="00314BC3">
        <w:tc>
          <w:tcPr>
            <w:tcW w:w="1129" w:type="dxa"/>
          </w:tcPr>
          <w:p w14:paraId="222DB584" w14:textId="77777777" w:rsidR="00314BC3" w:rsidRPr="009F0CCD" w:rsidRDefault="00314BC3">
            <w:pPr>
              <w:pStyle w:val="NoSpacing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7513" w:type="dxa"/>
          </w:tcPr>
          <w:p w14:paraId="4E994831" w14:textId="77777777" w:rsidR="00314BC3" w:rsidRPr="009F0CCD" w:rsidRDefault="00314B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D2DDD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แสดงผลลัพธ์ออกมาเป็นตาราง (</w:t>
            </w:r>
            <w:r w:rsidRPr="00BD2DDD">
              <w:rPr>
                <w:rFonts w:ascii="TH SarabunPSK" w:hAnsi="TH SarabunPSK" w:cs="TH SarabunPSK"/>
                <w:sz w:val="32"/>
                <w:szCs w:val="32"/>
              </w:rPr>
              <w:t xml:space="preserve">MACD Rule 1) </w:t>
            </w:r>
          </w:p>
        </w:tc>
        <w:tc>
          <w:tcPr>
            <w:tcW w:w="992" w:type="dxa"/>
          </w:tcPr>
          <w:p w14:paraId="69736554" w14:textId="145A59D0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314BC3" w:rsidRPr="009F0CCD" w14:paraId="62C3273C" w14:textId="77777777" w:rsidTr="00314BC3">
        <w:tc>
          <w:tcPr>
            <w:tcW w:w="1129" w:type="dxa"/>
          </w:tcPr>
          <w:p w14:paraId="12D88996" w14:textId="77777777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7513" w:type="dxa"/>
          </w:tcPr>
          <w:p w14:paraId="1822FB70" w14:textId="77777777" w:rsidR="00314BC3" w:rsidRPr="009F0CCD" w:rsidRDefault="00314BC3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</w:t>
            </w:r>
            <w:r w:rsidRPr="002E76B7">
              <w:rPr>
                <w:rFonts w:ascii="TH SarabunPSK" w:hAnsi="TH SarabunPSK" w:cs="TH SarabunPSK"/>
                <w:sz w:val="32"/>
                <w:szCs w:val="32"/>
                <w:cs/>
              </w:rPr>
              <w:t>ห้โปรแกรมคำนวนค่าพารามิเตอร์ของดัชนีบ่งชี้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2E76B7">
              <w:rPr>
                <w:rFonts w:ascii="TH SarabunPSK" w:hAnsi="TH SarabunPSK" w:cs="TH SarabunPSK"/>
                <w:sz w:val="32"/>
                <w:szCs w:val="32"/>
                <w:cs/>
              </w:rPr>
              <w:t>ดีที่สุด (</w:t>
            </w:r>
            <w:r w:rsidRPr="002E76B7">
              <w:rPr>
                <w:rFonts w:ascii="TH SarabunPSK" w:hAnsi="TH SarabunPSK" w:cs="TH SarabunPSK"/>
                <w:sz w:val="32"/>
                <w:szCs w:val="32"/>
              </w:rPr>
              <w:t xml:space="preserve">MACD Rule 2) </w:t>
            </w:r>
          </w:p>
        </w:tc>
        <w:tc>
          <w:tcPr>
            <w:tcW w:w="992" w:type="dxa"/>
          </w:tcPr>
          <w:p w14:paraId="1114B728" w14:textId="1252DA18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314BC3" w:rsidRPr="009F0CCD" w14:paraId="1BA713FF" w14:textId="77777777" w:rsidTr="00314BC3">
        <w:tc>
          <w:tcPr>
            <w:tcW w:w="1129" w:type="dxa"/>
          </w:tcPr>
          <w:p w14:paraId="73C5215B" w14:textId="77777777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7513" w:type="dxa"/>
          </w:tcPr>
          <w:p w14:paraId="6C9D83DC" w14:textId="77777777" w:rsidR="00314BC3" w:rsidRPr="009F0CCD" w:rsidRDefault="00314B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E76B7">
              <w:rPr>
                <w:rFonts w:ascii="TH SarabunPSK" w:hAnsi="TH SarabunPSK" w:cs="TH SarabunPSK"/>
                <w:sz w:val="32"/>
                <w:szCs w:val="32"/>
                <w:cs/>
              </w:rPr>
              <w:t>ค่าพารามิเตอร์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2E76B7">
              <w:rPr>
                <w:rFonts w:ascii="TH SarabunPSK" w:hAnsi="TH SarabunPSK" w:cs="TH SarabunPSK"/>
                <w:sz w:val="32"/>
                <w:szCs w:val="32"/>
                <w:cs/>
              </w:rPr>
              <w:t>ดีที่สุดของ (</w:t>
            </w:r>
            <w:r w:rsidRPr="002E76B7">
              <w:rPr>
                <w:rFonts w:ascii="TH SarabunPSK" w:hAnsi="TH SarabunPSK" w:cs="TH SarabunPSK"/>
                <w:sz w:val="32"/>
                <w:szCs w:val="32"/>
              </w:rPr>
              <w:t xml:space="preserve">MACD Rule 2) </w:t>
            </w:r>
          </w:p>
        </w:tc>
        <w:tc>
          <w:tcPr>
            <w:tcW w:w="992" w:type="dxa"/>
          </w:tcPr>
          <w:p w14:paraId="71D88D06" w14:textId="0F10784C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 w:rsidR="00314BC3" w:rsidRPr="009F0CCD" w14:paraId="52778B90" w14:textId="77777777" w:rsidTr="00314BC3">
        <w:tc>
          <w:tcPr>
            <w:tcW w:w="1129" w:type="dxa"/>
          </w:tcPr>
          <w:p w14:paraId="73B6D801" w14:textId="77777777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7513" w:type="dxa"/>
          </w:tcPr>
          <w:p w14:paraId="48898B4F" w14:textId="77777777" w:rsidR="00314BC3" w:rsidRPr="009F0CCD" w:rsidRDefault="00314B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E76B7">
              <w:rPr>
                <w:rFonts w:ascii="TH SarabunPSK" w:hAnsi="TH SarabunPSK" w:cs="TH SarabunPSK"/>
                <w:sz w:val="32"/>
                <w:szCs w:val="32"/>
                <w:cs/>
              </w:rPr>
              <w:t>ให้โปรแกรมคำนวนค่าต่างๆตาม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2E76B7">
              <w:rPr>
                <w:rFonts w:ascii="TH SarabunPSK" w:hAnsi="TH SarabunPSK" w:cs="TH SarabunPSK"/>
                <w:sz w:val="32"/>
                <w:szCs w:val="32"/>
                <w:cs/>
              </w:rPr>
              <w:t>ที่กำหนด (</w:t>
            </w:r>
            <w:r w:rsidRPr="002E76B7">
              <w:rPr>
                <w:rFonts w:ascii="TH SarabunPSK" w:hAnsi="TH SarabunPSK" w:cs="TH SarabunPSK"/>
                <w:sz w:val="32"/>
                <w:szCs w:val="32"/>
              </w:rPr>
              <w:t xml:space="preserve">MACD Rule 2) </w:t>
            </w:r>
          </w:p>
        </w:tc>
        <w:tc>
          <w:tcPr>
            <w:tcW w:w="992" w:type="dxa"/>
          </w:tcPr>
          <w:p w14:paraId="5FB233BC" w14:textId="0AEBCEBA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314BC3" w:rsidRPr="009F0CCD" w14:paraId="0065F287" w14:textId="77777777" w:rsidTr="00314BC3">
        <w:tc>
          <w:tcPr>
            <w:tcW w:w="1129" w:type="dxa"/>
          </w:tcPr>
          <w:p w14:paraId="4F31EC1A" w14:textId="77777777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7513" w:type="dxa"/>
          </w:tcPr>
          <w:p w14:paraId="493B84A6" w14:textId="77777777" w:rsidR="00314BC3" w:rsidRPr="009F0CCD" w:rsidRDefault="00314B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แสดงผลลัพธ์ออกมาเป็นตาราง (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MACD Rule 2) </w:t>
            </w:r>
          </w:p>
        </w:tc>
        <w:tc>
          <w:tcPr>
            <w:tcW w:w="992" w:type="dxa"/>
          </w:tcPr>
          <w:p w14:paraId="0B5CC107" w14:textId="5D038A12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 w:rsidR="00314BC3" w:rsidRPr="009F0CCD" w14:paraId="7B041CEC" w14:textId="77777777" w:rsidTr="00314BC3">
        <w:tc>
          <w:tcPr>
            <w:tcW w:w="1129" w:type="dxa"/>
          </w:tcPr>
          <w:p w14:paraId="6215D55F" w14:textId="77777777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7513" w:type="dxa"/>
          </w:tcPr>
          <w:p w14:paraId="7AA77D6B" w14:textId="77777777" w:rsidR="00314BC3" w:rsidRPr="009F0CCD" w:rsidRDefault="00314BC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ให้โปรแกรมคำนวนค่าพารามิเตอร์ของดัชนีบ่งชี้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ดีที่สุด (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</w:p>
        </w:tc>
        <w:tc>
          <w:tcPr>
            <w:tcW w:w="992" w:type="dxa"/>
          </w:tcPr>
          <w:p w14:paraId="06836D48" w14:textId="5AAB1FF8" w:rsidR="00314BC3" w:rsidRPr="009F0CCD" w:rsidRDefault="00314BC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</w:tbl>
    <w:p w14:paraId="4DF4A211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6F830D0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71418D" w14:textId="2037AB03" w:rsidR="008D54BD" w:rsidRDefault="008D54BD" w:rsidP="008D54B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C0BA4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(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>
        <w:rPr>
          <w:rFonts w:ascii="TH SarabunPSK" w:hAnsi="TH SarabunPSK" w:cs="TH SarabunPSK"/>
          <w:b/>
          <w:bCs/>
          <w:sz w:val="36"/>
          <w:szCs w:val="36"/>
        </w:rPr>
        <w:t>)</w:t>
      </w:r>
    </w:p>
    <w:tbl>
      <w:tblPr>
        <w:tblStyle w:val="TableGrid"/>
        <w:tblW w:w="96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29"/>
        <w:gridCol w:w="7513"/>
        <w:gridCol w:w="992"/>
      </w:tblGrid>
      <w:tr w:rsidR="008D54BD" w:rsidRPr="009273A1" w14:paraId="07E2714C" w14:textId="77777777" w:rsidTr="008D54BD">
        <w:tc>
          <w:tcPr>
            <w:tcW w:w="1129" w:type="dxa"/>
          </w:tcPr>
          <w:p w14:paraId="3ECF2729" w14:textId="77777777" w:rsidR="008D54BD" w:rsidRPr="009273A1" w:rsidRDefault="008D54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73A1">
              <w:rPr>
                <w:rFonts w:ascii="TH SarabunPSK" w:hAnsi="TH SarabunPSK" w:cs="TH SarabunPSK"/>
                <w:b/>
                <w:bCs/>
                <w:cs/>
              </w:rPr>
              <w:t>รูปภาพ</w:t>
            </w:r>
          </w:p>
        </w:tc>
        <w:tc>
          <w:tcPr>
            <w:tcW w:w="7513" w:type="dxa"/>
          </w:tcPr>
          <w:p w14:paraId="2C1E21A5" w14:textId="77777777" w:rsidR="008D54BD" w:rsidRPr="009273A1" w:rsidRDefault="008D54BD"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992" w:type="dxa"/>
          </w:tcPr>
          <w:p w14:paraId="1AFD70F0" w14:textId="77777777" w:rsidR="008D54BD" w:rsidRPr="009273A1" w:rsidRDefault="008D54B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9273A1">
              <w:rPr>
                <w:rFonts w:ascii="TH SarabunPSK" w:hAnsi="TH SarabunPSK" w:cs="TH SarabunPSK"/>
                <w:b/>
                <w:bCs/>
                <w:cs/>
              </w:rPr>
              <w:t>หน้า</w:t>
            </w:r>
          </w:p>
        </w:tc>
      </w:tr>
      <w:tr w:rsidR="008D54BD" w:rsidRPr="009F0CCD" w14:paraId="0E98CAED" w14:textId="77777777" w:rsidTr="008D54BD">
        <w:tc>
          <w:tcPr>
            <w:tcW w:w="1129" w:type="dxa"/>
          </w:tcPr>
          <w:p w14:paraId="15211660" w14:textId="77777777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7513" w:type="dxa"/>
          </w:tcPr>
          <w:p w14:paraId="31642955" w14:textId="77777777" w:rsidR="008D54BD" w:rsidRPr="009F0CCD" w:rsidRDefault="008D5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ค่าพารามิเตอร์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ดีที่สุดของ (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</w:p>
        </w:tc>
        <w:tc>
          <w:tcPr>
            <w:tcW w:w="992" w:type="dxa"/>
          </w:tcPr>
          <w:p w14:paraId="6A926E27" w14:textId="0F9355EE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8D54BD" w:rsidRPr="009F0CCD" w14:paraId="38965049" w14:textId="77777777" w:rsidTr="008D54BD">
        <w:tc>
          <w:tcPr>
            <w:tcW w:w="1129" w:type="dxa"/>
          </w:tcPr>
          <w:p w14:paraId="16ADAA23" w14:textId="77777777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7513" w:type="dxa"/>
          </w:tcPr>
          <w:p w14:paraId="1F64B17F" w14:textId="77777777" w:rsidR="008D54BD" w:rsidRPr="009F0CCD" w:rsidRDefault="008D5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ให้โปรแกรมคำนวนค่าต่างๆตาม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ที่กำหนด (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</w:p>
        </w:tc>
        <w:tc>
          <w:tcPr>
            <w:tcW w:w="992" w:type="dxa"/>
          </w:tcPr>
          <w:p w14:paraId="74FA1220" w14:textId="17DF2DC1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8D54BD" w:rsidRPr="009F0CCD" w14:paraId="6CE6BBAC" w14:textId="77777777" w:rsidTr="008D54BD">
        <w:tc>
          <w:tcPr>
            <w:tcW w:w="1129" w:type="dxa"/>
          </w:tcPr>
          <w:p w14:paraId="7992C154" w14:textId="77777777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7513" w:type="dxa"/>
          </w:tcPr>
          <w:p w14:paraId="0E0FB84B" w14:textId="77777777" w:rsidR="008D54BD" w:rsidRPr="009F0CCD" w:rsidRDefault="008D5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แสดงผลลัพธ์ออกมาเป็นตาราง (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) </w:t>
            </w:r>
          </w:p>
        </w:tc>
        <w:tc>
          <w:tcPr>
            <w:tcW w:w="992" w:type="dxa"/>
          </w:tcPr>
          <w:p w14:paraId="0C1DC3A1" w14:textId="3F1E2A32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 w:rsidR="008D54BD" w:rsidRPr="009F0CCD" w14:paraId="0E314888" w14:textId="77777777" w:rsidTr="008D54BD">
        <w:tc>
          <w:tcPr>
            <w:tcW w:w="1129" w:type="dxa"/>
          </w:tcPr>
          <w:p w14:paraId="6ABA9A8F" w14:textId="77777777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7513" w:type="dxa"/>
          </w:tcPr>
          <w:p w14:paraId="13C86181" w14:textId="77777777" w:rsidR="008D54BD" w:rsidRPr="009F0CCD" w:rsidRDefault="008D5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ให้โปรแกรมคำนวนค่าพารามิเตอร์ของดัชนีบ่งชี้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ดีที่สุด (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09514784" w14:textId="20F5613E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8D54BD" w:rsidRPr="009F0CCD" w14:paraId="183C9ED6" w14:textId="77777777" w:rsidTr="008D54BD">
        <w:tc>
          <w:tcPr>
            <w:tcW w:w="1129" w:type="dxa"/>
          </w:tcPr>
          <w:p w14:paraId="13B83804" w14:textId="77777777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7513" w:type="dxa"/>
          </w:tcPr>
          <w:p w14:paraId="1D49A42F" w14:textId="77777777" w:rsidR="008D54BD" w:rsidRPr="009F0CCD" w:rsidRDefault="008D5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ค่าพารามิเตอร์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ดีที่สุดของ (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2D2C516D" w14:textId="21F26A6A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8D54BD" w:rsidRPr="009F0CCD" w14:paraId="66DC01F1" w14:textId="77777777" w:rsidTr="008D54BD">
        <w:tc>
          <w:tcPr>
            <w:tcW w:w="1129" w:type="dxa"/>
          </w:tcPr>
          <w:p w14:paraId="68A64238" w14:textId="77777777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7513" w:type="dxa"/>
          </w:tcPr>
          <w:p w14:paraId="4D474D50" w14:textId="77777777" w:rsidR="008D54BD" w:rsidRPr="009F0CCD" w:rsidRDefault="008D5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ให้โปรแกรมคำนวนค่าต่างๆตาม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ฟังก์ชัน</w:t>
            </w: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ที่กำหนด (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436DD047" w14:textId="692D1180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  <w:tr w:rsidR="008D54BD" w:rsidRPr="009F0CCD" w14:paraId="4EB46064" w14:textId="77777777" w:rsidTr="008D54BD">
        <w:tc>
          <w:tcPr>
            <w:tcW w:w="1129" w:type="dxa"/>
          </w:tcPr>
          <w:p w14:paraId="214365B3" w14:textId="77777777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7513" w:type="dxa"/>
          </w:tcPr>
          <w:p w14:paraId="31A15420" w14:textId="77777777" w:rsidR="008D54BD" w:rsidRPr="009F0CCD" w:rsidRDefault="008D54BD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60935">
              <w:rPr>
                <w:rFonts w:ascii="TH SarabunPSK" w:hAnsi="TH SarabunPSK" w:cs="TH SarabunPSK"/>
                <w:sz w:val="32"/>
                <w:szCs w:val="32"/>
                <w:cs/>
              </w:rPr>
              <w:t>แสดงผลลัพธ์ออกมาเป็นตาราง  (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 xml:space="preserve">RSI Rule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 w:rsidRPr="00E60935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992" w:type="dxa"/>
          </w:tcPr>
          <w:p w14:paraId="15253023" w14:textId="44F52190" w:rsidR="008D54BD" w:rsidRPr="009F0CCD" w:rsidRDefault="008D54B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 w:rsidR="00BF62B5"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</w:tbl>
    <w:p w14:paraId="4FBC6443" w14:textId="77777777" w:rsidR="008D54BD" w:rsidRDefault="008D54BD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30A8E7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1CD5B02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E57A915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E30C5FE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E1F85B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1C4DEBE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B206FA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EEEA39F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F244ABF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32309ED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52A9DAF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787266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F58173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F8A004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71456F4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804E9E" w14:textId="77777777" w:rsidR="000E084B" w:rsidRDefault="000E084B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2C7F47" w14:textId="73E7A8C4" w:rsidR="00941C19" w:rsidRPr="00941C19" w:rsidRDefault="00941C19" w:rsidP="00056FE3">
      <w:pPr>
        <w:jc w:val="center"/>
        <w:rPr>
          <w:rFonts w:ascii="TH SarabunPSK" w:hAnsi="TH SarabunPSK" w:cs="TH SarabunPSK"/>
          <w:b/>
          <w:bCs/>
          <w:sz w:val="40"/>
          <w:szCs w:val="40"/>
        </w:rPr>
        <w:sectPr w:rsidR="00941C19" w:rsidRPr="00941C19" w:rsidSect="00844FF0">
          <w:pgSz w:w="11906" w:h="16838" w:code="9"/>
          <w:pgMar w:top="1440" w:right="1440" w:bottom="1440" w:left="1440" w:header="708" w:footer="708" w:gutter="0"/>
          <w:cols w:space="708"/>
          <w:docGrid w:linePitch="360"/>
        </w:sectPr>
      </w:pPr>
    </w:p>
    <w:p w14:paraId="2AEB133C" w14:textId="77777777" w:rsidR="003C33F6" w:rsidRDefault="00B23F84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C33F6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3C33F6">
        <w:rPr>
          <w:rFonts w:ascii="TH SarabunPSK" w:hAnsi="TH SarabunPSK" w:cs="TH SarabunPSK"/>
          <w:b/>
          <w:bCs/>
          <w:sz w:val="36"/>
          <w:szCs w:val="36"/>
        </w:rPr>
        <w:t>1</w:t>
      </w:r>
    </w:p>
    <w:p w14:paraId="4AF8AA76" w14:textId="16B1EFDF" w:rsidR="009645CA" w:rsidRDefault="003C33F6" w:rsidP="00056FE3">
      <w:pPr>
        <w:jc w:val="center"/>
        <w:rPr>
          <w:rFonts w:ascii="TH SarabunPSK" w:hAnsi="TH SarabunPSK" w:cs="TH SarabunPSK"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บทนำ (</w:t>
      </w:r>
      <w:r>
        <w:rPr>
          <w:rFonts w:ascii="TH SarabunPSK" w:hAnsi="TH SarabunPSK" w:cs="TH SarabunPSK"/>
          <w:b/>
          <w:bCs/>
          <w:sz w:val="36"/>
          <w:szCs w:val="36"/>
        </w:rPr>
        <w:t>Introduction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)</w:t>
      </w:r>
      <w:r w:rsidR="00B23F84" w:rsidRPr="003C33F6">
        <w:rPr>
          <w:rFonts w:ascii="TH SarabunPSK" w:hAnsi="TH SarabunPSK" w:cs="TH SarabunPSK"/>
          <w:sz w:val="40"/>
          <w:szCs w:val="40"/>
        </w:rPr>
        <w:t xml:space="preserve"> </w:t>
      </w:r>
    </w:p>
    <w:p w14:paraId="3660456C" w14:textId="77777777" w:rsidR="00C10A6E" w:rsidRPr="003C33F6" w:rsidRDefault="00C10A6E" w:rsidP="00056FE3">
      <w:pPr>
        <w:jc w:val="center"/>
        <w:rPr>
          <w:rFonts w:ascii="TH SarabunPSK" w:hAnsi="TH SarabunPSK" w:cs="TH SarabunPSK"/>
          <w:sz w:val="40"/>
          <w:szCs w:val="40"/>
        </w:rPr>
      </w:pPr>
    </w:p>
    <w:p w14:paraId="616CBC43" w14:textId="5602D2C2" w:rsidR="00327100" w:rsidRPr="00327100" w:rsidRDefault="00327100" w:rsidP="00327100">
      <w:pPr>
        <w:rPr>
          <w:rFonts w:ascii="TH SarabunPSK" w:hAnsi="TH SarabunPSK" w:cs="TH SarabunPSK"/>
          <w:b/>
          <w:bCs/>
          <w:sz w:val="36"/>
          <w:szCs w:val="36"/>
        </w:rPr>
      </w:pPr>
      <w:r w:rsidRPr="00327100">
        <w:rPr>
          <w:rFonts w:ascii="TH SarabunPSK" w:hAnsi="TH SarabunPSK" w:cs="TH SarabunPSK"/>
          <w:b/>
          <w:bCs/>
          <w:sz w:val="36"/>
          <w:szCs w:val="36"/>
          <w:cs/>
        </w:rPr>
        <w:t>1.1</w:t>
      </w:r>
      <w:r w:rsidR="00DF6B8A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327100">
        <w:rPr>
          <w:rFonts w:ascii="TH SarabunPSK" w:hAnsi="TH SarabunPSK" w:cs="TH SarabunPSK"/>
          <w:b/>
          <w:bCs/>
          <w:sz w:val="36"/>
          <w:szCs w:val="36"/>
          <w:cs/>
        </w:rPr>
        <w:t>ความเป็นมาและความสำคัญของปัญหา</w:t>
      </w:r>
    </w:p>
    <w:p w14:paraId="7CEAC15C" w14:textId="455C4D18" w:rsidR="0085534C" w:rsidRPr="0085534C" w:rsidRDefault="0085534C" w:rsidP="009848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  </w:t>
      </w:r>
      <w:r w:rsidRPr="0085534C">
        <w:rPr>
          <w:rFonts w:ascii="TH SarabunPSK" w:hAnsi="TH SarabunPSK" w:cs="TH SarabunPSK"/>
          <w:sz w:val="32"/>
          <w:szCs w:val="32"/>
          <w:cs/>
        </w:rPr>
        <w:t xml:space="preserve">การวิเคราะห์ทางเทคนิคเป็นการศึกษาพฤติกรรมของตลาดในอดีต โดยใช้หลักสถิติมาใช้คาดการณ์พฤติกรรมการเคลื่อนไหวของราคาในอนาคต เพื่อช่วยในการตัดสินใจซื้อ/ขายสินค้า และผลิตภัณฑ์ต่าง ๆ มีการอ้างถึงทฤษฎีประสิทธิภาพตลาด ซึ่งบ่งบอกว่า หากตลาดมีประสิทธิภาพนักลงทุนจะไม่สามารถใช้การวิเคราะห์ทางเทคนิคในการทำกำไรอย่างผิดปกติได้ จากการศึกษาในอดีตที่ผ่านมา มีงานวิจัยหลายงานวิจัยบ่งบอกว่าตลาดไม่มีประสิทธิภาพตามทฤษฎีประสิทธิภาพของตลาด นักลงทุนจึงสามารถใช้การวิเคราะห์ทางเทคนิคในการทำกำไรอย่างผิดปกติได้ จึงเป็นคำถามที่ว่าการวิเคราะห์ทางเทคนิคสามารถสร้างผลกำไรได้อย่างมีประสิทธิภาพหรือไม่ </w:t>
      </w:r>
    </w:p>
    <w:p w14:paraId="5508CFD8" w14:textId="4DF348AD" w:rsidR="0085534C" w:rsidRPr="0085534C" w:rsidRDefault="0085534C" w:rsidP="009848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</w:t>
      </w:r>
      <w:r w:rsidR="00DF6B8A">
        <w:rPr>
          <w:rFonts w:ascii="TH SarabunPSK" w:hAnsi="TH SarabunPSK" w:cs="TH SarabunPSK"/>
          <w:sz w:val="32"/>
          <w:szCs w:val="32"/>
        </w:rPr>
        <w:t xml:space="preserve">  </w:t>
      </w:r>
      <w:r w:rsidRPr="0085534C">
        <w:rPr>
          <w:rFonts w:ascii="TH SarabunPSK" w:hAnsi="TH SarabunPSK" w:cs="TH SarabunPSK"/>
          <w:sz w:val="32"/>
          <w:szCs w:val="32"/>
          <w:cs/>
        </w:rPr>
        <w:t>จากการศึกษางานวิจัยที่ศึกษาเกี่ยวกับสมมติฐานในตลาดที่มีประสิทธิภาพ (</w:t>
      </w:r>
      <w:r w:rsidRPr="0085534C">
        <w:rPr>
          <w:rFonts w:ascii="TH SarabunPSK" w:hAnsi="TH SarabunPSK" w:cs="TH SarabunPSK"/>
          <w:sz w:val="32"/>
          <w:szCs w:val="32"/>
        </w:rPr>
        <w:t xml:space="preserve">Efficient Market Hypothesis) </w:t>
      </w:r>
      <w:r w:rsidRPr="0085534C">
        <w:rPr>
          <w:rFonts w:ascii="TH SarabunPSK" w:hAnsi="TH SarabunPSK" w:cs="TH SarabunPSK"/>
          <w:sz w:val="32"/>
          <w:szCs w:val="32"/>
          <w:cs/>
        </w:rPr>
        <w:t xml:space="preserve">เป็นทฤษฎีในเศรษฐศาสตร์ทางการเงินที่ได้รับการพัฒนาโดย </w:t>
      </w:r>
      <w:r w:rsidRPr="0085534C">
        <w:rPr>
          <w:rFonts w:ascii="TH SarabunPSK" w:hAnsi="TH SarabunPSK" w:cs="TH SarabunPSK"/>
          <w:sz w:val="32"/>
          <w:szCs w:val="32"/>
        </w:rPr>
        <w:t xml:space="preserve">Fama (1998) </w:t>
      </w:r>
      <w:r w:rsidRPr="0085534C">
        <w:rPr>
          <w:rFonts w:ascii="TH SarabunPSK" w:hAnsi="TH SarabunPSK" w:cs="TH SarabunPSK"/>
          <w:sz w:val="32"/>
          <w:szCs w:val="32"/>
          <w:cs/>
        </w:rPr>
        <w:t>ซึ่งบ่งบอกว่าตลาดมีประสิทธิภาพน้อย หรือมากแตกต่างกันไป เช่น ตลาดที่มีประสิทธิภาพต่ำ (</w:t>
      </w:r>
      <w:r w:rsidRPr="0085534C">
        <w:rPr>
          <w:rFonts w:ascii="TH SarabunPSK" w:hAnsi="TH SarabunPSK" w:cs="TH SarabunPSK"/>
          <w:sz w:val="32"/>
          <w:szCs w:val="32"/>
        </w:rPr>
        <w:t xml:space="preserve">Weak From Efficient) </w:t>
      </w:r>
      <w:r w:rsidRPr="0085534C">
        <w:rPr>
          <w:rFonts w:ascii="TH SarabunPSK" w:hAnsi="TH SarabunPSK" w:cs="TH SarabunPSK"/>
          <w:sz w:val="32"/>
          <w:szCs w:val="32"/>
          <w:cs/>
        </w:rPr>
        <w:t>นักลงทุนสามารถศึกษาข้อมูลด้านราคาได้อย่างเท่าเ</w:t>
      </w:r>
      <w:r w:rsidR="0083006E">
        <w:rPr>
          <w:rFonts w:ascii="TH SarabunPSK" w:hAnsi="TH SarabunPSK" w:cs="TH SarabunPSK"/>
          <w:sz w:val="32"/>
          <w:szCs w:val="32"/>
          <w:cs/>
        </w:rPr>
        <w:t>ที่</w:t>
      </w:r>
      <w:r w:rsidRPr="0085534C">
        <w:rPr>
          <w:rFonts w:ascii="TH SarabunPSK" w:hAnsi="TH SarabunPSK" w:cs="TH SarabunPSK"/>
          <w:sz w:val="32"/>
          <w:szCs w:val="32"/>
          <w:cs/>
        </w:rPr>
        <w:t>ยมกัน เพราะข้อมูลด้านราคามีน้อยจึงไม่สามารถสร้างข้อได้เปรียบจากข้อมูลด้านราคาได้ ส่งผลให้การใช้การวิเคราะห์ทางเทคนิค (</w:t>
      </w:r>
      <w:r w:rsidRPr="0085534C">
        <w:rPr>
          <w:rFonts w:ascii="TH SarabunPSK" w:hAnsi="TH SarabunPSK" w:cs="TH SarabunPSK"/>
          <w:sz w:val="32"/>
          <w:szCs w:val="32"/>
        </w:rPr>
        <w:t xml:space="preserve">Technical Analysis) </w:t>
      </w:r>
      <w:r w:rsidRPr="0085534C">
        <w:rPr>
          <w:rFonts w:ascii="TH SarabunPSK" w:hAnsi="TH SarabunPSK" w:cs="TH SarabunPSK"/>
          <w:sz w:val="32"/>
          <w:szCs w:val="32"/>
          <w:cs/>
        </w:rPr>
        <w:t>ไม่สามารถทำกำไรส่วนเกินได้ แต่การใช้การวิเคราะห์ด้านปัจจัยพื้นฐาน (</w:t>
      </w:r>
      <w:r w:rsidRPr="0085534C">
        <w:rPr>
          <w:rFonts w:ascii="TH SarabunPSK" w:hAnsi="TH SarabunPSK" w:cs="TH SarabunPSK"/>
          <w:sz w:val="32"/>
          <w:szCs w:val="32"/>
        </w:rPr>
        <w:t xml:space="preserve">Fundamental) </w:t>
      </w:r>
      <w:r w:rsidRPr="0085534C">
        <w:rPr>
          <w:rFonts w:ascii="TH SarabunPSK" w:hAnsi="TH SarabunPSK" w:cs="TH SarabunPSK"/>
          <w:sz w:val="32"/>
          <w:szCs w:val="32"/>
          <w:cs/>
        </w:rPr>
        <w:t>ยังคงสามารถทำได้ เป็นต้น ต่อมาได้มีงานวิจัยที่บ่งชี้ว่า การวิเคราะห์ทางเทคนิค (</w:t>
      </w:r>
      <w:r w:rsidRPr="0085534C">
        <w:rPr>
          <w:rFonts w:ascii="TH SarabunPSK" w:hAnsi="TH SarabunPSK" w:cs="TH SarabunPSK"/>
          <w:sz w:val="32"/>
          <w:szCs w:val="32"/>
        </w:rPr>
        <w:t xml:space="preserve">Technical Analysis) </w:t>
      </w:r>
      <w:r w:rsidRPr="0085534C">
        <w:rPr>
          <w:rFonts w:ascii="TH SarabunPSK" w:hAnsi="TH SarabunPSK" w:cs="TH SarabunPSK"/>
          <w:sz w:val="32"/>
          <w:szCs w:val="32"/>
          <w:cs/>
        </w:rPr>
        <w:t>สามารถใช้ในการคาดการณ์ และทำกำไรส่วนเกินได้ แต่ก็ได้มีงานวิจัยบ่งชี้ว่า การวิเคราะห์ทางเทคนิคไม่สามารถใช้ในการคาดการณ์ และทำกำไรส่วนเกินได้</w:t>
      </w:r>
    </w:p>
    <w:p w14:paraId="2FB7D715" w14:textId="74FA65DC" w:rsidR="00480A8E" w:rsidRPr="0085534C" w:rsidRDefault="0085534C" w:rsidP="009848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DF6B8A">
        <w:rPr>
          <w:rFonts w:ascii="TH SarabunPSK" w:hAnsi="TH SarabunPSK" w:cs="TH SarabunPSK"/>
          <w:sz w:val="32"/>
          <w:szCs w:val="32"/>
        </w:rPr>
        <w:t xml:space="preserve">     </w:t>
      </w:r>
      <w:r w:rsidRPr="0085534C">
        <w:rPr>
          <w:rFonts w:ascii="TH SarabunPSK" w:hAnsi="TH SarabunPSK" w:cs="TH SarabunPSK"/>
          <w:sz w:val="32"/>
          <w:szCs w:val="32"/>
          <w:cs/>
        </w:rPr>
        <w:t xml:space="preserve">ตามที่กล่าวมาข้างต้น จึงเป็นที่มาของงานวิจัยเล่มนี้ เพื่อทดสอบประสิทธิภาพในการวิเคราะห์ทางเทคนิคในดัชนีราคาหลักทรัพย์ของเอเชีย ปัจจุบันมีเครื่องมือหลากหลายชนิด โดยมีเครื่องมือ </w:t>
      </w:r>
      <w:r w:rsidRPr="0085534C">
        <w:rPr>
          <w:rFonts w:ascii="TH SarabunPSK" w:hAnsi="TH SarabunPSK" w:cs="TH SarabunPSK"/>
          <w:sz w:val="32"/>
          <w:szCs w:val="32"/>
        </w:rPr>
        <w:t xml:space="preserve">2 </w:t>
      </w:r>
      <w:r w:rsidRPr="0085534C">
        <w:rPr>
          <w:rFonts w:ascii="TH SarabunPSK" w:hAnsi="TH SarabunPSK" w:cs="TH SarabunPSK"/>
          <w:sz w:val="32"/>
          <w:szCs w:val="32"/>
          <w:cs/>
        </w:rPr>
        <w:t xml:space="preserve">เครื่องมือที่ทางผู้วิจัยได้นำมาใช้ ได้แก่ </w:t>
      </w:r>
      <w:r w:rsidRPr="0085534C">
        <w:rPr>
          <w:rFonts w:ascii="TH SarabunPSK" w:hAnsi="TH SarabunPSK" w:cs="TH SarabunPSK"/>
          <w:sz w:val="32"/>
          <w:szCs w:val="32"/>
        </w:rPr>
        <w:t xml:space="preserve">Moving Average Convergence Divergence (MACD) </w:t>
      </w:r>
      <w:r w:rsidRPr="0085534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5534C">
        <w:rPr>
          <w:rFonts w:ascii="TH SarabunPSK" w:hAnsi="TH SarabunPSK" w:cs="TH SarabunPSK"/>
          <w:sz w:val="32"/>
          <w:szCs w:val="32"/>
        </w:rPr>
        <w:t xml:space="preserve">Relative Strength Index (RSI) </w:t>
      </w:r>
      <w:r w:rsidRPr="0085534C">
        <w:rPr>
          <w:rFonts w:ascii="TH SarabunPSK" w:hAnsi="TH SarabunPSK" w:cs="TH SarabunPSK"/>
          <w:sz w:val="32"/>
          <w:szCs w:val="32"/>
          <w:cs/>
        </w:rPr>
        <w:t>ทางคณะผู้จัดทำได้นำเครื่องมือเหล่านี้มาทำการทดสอบ และเปรียบเ</w:t>
      </w:r>
      <w:r w:rsidR="0083006E">
        <w:rPr>
          <w:rFonts w:ascii="TH SarabunPSK" w:hAnsi="TH SarabunPSK" w:cs="TH SarabunPSK"/>
          <w:sz w:val="32"/>
          <w:szCs w:val="32"/>
          <w:cs/>
        </w:rPr>
        <w:t>ที</w:t>
      </w:r>
      <w:r w:rsidRPr="0085534C">
        <w:rPr>
          <w:rFonts w:ascii="TH SarabunPSK" w:hAnsi="TH SarabunPSK" w:cs="TH SarabunPSK"/>
          <w:sz w:val="32"/>
          <w:szCs w:val="32"/>
          <w:cs/>
        </w:rPr>
        <w:t>ยบกับกลยุทธ์การซื้อและถือ (</w:t>
      </w:r>
      <w:r w:rsidRPr="0085534C">
        <w:rPr>
          <w:rFonts w:ascii="TH SarabunPSK" w:hAnsi="TH SarabunPSK" w:cs="TH SarabunPSK"/>
          <w:sz w:val="32"/>
          <w:szCs w:val="32"/>
        </w:rPr>
        <w:t xml:space="preserve">Buy and Hold) </w:t>
      </w:r>
      <w:r w:rsidRPr="0085534C">
        <w:rPr>
          <w:rFonts w:ascii="TH SarabunPSK" w:hAnsi="TH SarabunPSK" w:cs="TH SarabunPSK"/>
          <w:sz w:val="32"/>
          <w:szCs w:val="32"/>
          <w:cs/>
        </w:rPr>
        <w:t>เพื่อตรวจสอบหาประสิทธิภาพในการทำกำไรจากดัชนีราคาหลั</w:t>
      </w:r>
      <w:r w:rsidR="0036647F">
        <w:rPr>
          <w:rFonts w:ascii="TH SarabunPSK" w:hAnsi="TH SarabunPSK" w:cs="TH SarabunPSK" w:hint="cs"/>
          <w:sz w:val="32"/>
          <w:szCs w:val="32"/>
          <w:cs/>
        </w:rPr>
        <w:t>ก</w:t>
      </w:r>
      <w:r w:rsidR="00336681">
        <w:rPr>
          <w:rFonts w:ascii="TH SarabunPSK" w:hAnsi="TH SarabunPSK" w:cs="TH SarabunPSK" w:hint="cs"/>
          <w:sz w:val="32"/>
          <w:szCs w:val="32"/>
          <w:cs/>
        </w:rPr>
        <w:t>ท</w:t>
      </w:r>
      <w:r w:rsidRPr="0085534C">
        <w:rPr>
          <w:rFonts w:ascii="TH SarabunPSK" w:hAnsi="TH SarabunPSK" w:cs="TH SarabunPSK"/>
          <w:sz w:val="32"/>
          <w:szCs w:val="32"/>
          <w:cs/>
        </w:rPr>
        <w:t xml:space="preserve">รัพย์ของเอเชีย โดยใช้ข้อมูลในอดีตย้อนหลังทั้งหมด ระยะเวลาที่ใช้ในการทดสอบ </w:t>
      </w:r>
      <w:r w:rsidRPr="0085534C">
        <w:rPr>
          <w:rFonts w:ascii="TH SarabunPSK" w:hAnsi="TH SarabunPSK" w:cs="TH SarabunPSK"/>
          <w:sz w:val="32"/>
          <w:szCs w:val="32"/>
        </w:rPr>
        <w:t xml:space="preserve">10 </w:t>
      </w:r>
      <w:r w:rsidRPr="0085534C">
        <w:rPr>
          <w:rFonts w:ascii="TH SarabunPSK" w:hAnsi="TH SarabunPSK" w:cs="TH SarabunPSK"/>
          <w:sz w:val="32"/>
          <w:szCs w:val="32"/>
          <w:cs/>
        </w:rPr>
        <w:t>ปี และเขียนโปรแกรม</w:t>
      </w:r>
      <w:r w:rsidR="007B686F">
        <w:rPr>
          <w:rFonts w:ascii="TH SarabunPSK" w:hAnsi="TH SarabunPSK" w:cs="TH SarabunPSK" w:hint="cs"/>
          <w:sz w:val="32"/>
          <w:szCs w:val="32"/>
          <w:cs/>
        </w:rPr>
        <w:t>ไพทอน (</w:t>
      </w:r>
      <w:r w:rsidRPr="0085534C">
        <w:rPr>
          <w:rFonts w:ascii="TH SarabunPSK" w:hAnsi="TH SarabunPSK" w:cs="TH SarabunPSK"/>
          <w:sz w:val="32"/>
          <w:szCs w:val="32"/>
        </w:rPr>
        <w:t>Python</w:t>
      </w:r>
      <w:r w:rsidR="007B686F">
        <w:rPr>
          <w:rFonts w:ascii="TH SarabunPSK" w:hAnsi="TH SarabunPSK" w:cs="TH SarabunPSK" w:hint="cs"/>
          <w:sz w:val="32"/>
          <w:szCs w:val="32"/>
          <w:cs/>
        </w:rPr>
        <w:t>) เพื่อประสิทธิภาพดังกล่าว</w:t>
      </w:r>
      <w:r w:rsidR="0036647F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 w:rsidR="007B686F">
        <w:rPr>
          <w:rFonts w:ascii="TH SarabunPSK" w:hAnsi="TH SarabunPSK" w:cs="TH SarabunPSK" w:hint="cs"/>
          <w:sz w:val="32"/>
          <w:szCs w:val="32"/>
          <w:cs/>
        </w:rPr>
        <w:t>วิเคราะห์</w:t>
      </w:r>
    </w:p>
    <w:p w14:paraId="29857562" w14:textId="3D62811B" w:rsidR="00480A8E" w:rsidRDefault="00480A8E" w:rsidP="0032710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B88205" w14:textId="77777777" w:rsidR="0010036C" w:rsidRDefault="0010036C" w:rsidP="0032710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A7595A" w14:textId="77777777" w:rsidR="00480A8E" w:rsidRDefault="00480A8E" w:rsidP="0032710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37F3C2B" w14:textId="1AD13A57" w:rsidR="00327100" w:rsidRPr="00327100" w:rsidRDefault="00327100" w:rsidP="00327100">
      <w:pPr>
        <w:rPr>
          <w:rFonts w:ascii="TH SarabunPSK" w:hAnsi="TH SarabunPSK" w:cs="TH SarabunPSK"/>
          <w:b/>
          <w:bCs/>
          <w:sz w:val="36"/>
          <w:szCs w:val="36"/>
        </w:rPr>
      </w:pPr>
      <w:r w:rsidRPr="0032710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1.2 วัตถุประสงค์ของการศึกษา</w:t>
      </w:r>
    </w:p>
    <w:p w14:paraId="5C8284BE" w14:textId="521FF684" w:rsidR="00480A8E" w:rsidRPr="0010036C" w:rsidRDefault="0085534C" w:rsidP="0098482F">
      <w:pPr>
        <w:tabs>
          <w:tab w:val="left" w:pos="2503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0036C">
        <w:rPr>
          <w:rFonts w:ascii="TH SarabunPSK" w:hAnsi="TH SarabunPSK" w:cs="TH SarabunPSK"/>
          <w:sz w:val="32"/>
          <w:szCs w:val="32"/>
        </w:rPr>
        <w:t xml:space="preserve">      </w:t>
      </w:r>
      <w:r w:rsidRPr="0010036C">
        <w:rPr>
          <w:rFonts w:ascii="TH SarabunPSK" w:hAnsi="TH SarabunPSK" w:cs="TH SarabunPSK"/>
          <w:sz w:val="32"/>
          <w:szCs w:val="32"/>
          <w:cs/>
        </w:rPr>
        <w:t>เพื่อทดสอบประสิทธิภาพ และความสามารถในการทำกำไรในการวิเคราะห์</w:t>
      </w:r>
      <w:r w:rsidR="007B686F" w:rsidRPr="0010036C">
        <w:rPr>
          <w:rFonts w:ascii="TH SarabunPSK" w:hAnsi="TH SarabunPSK" w:cs="TH SarabunPSK" w:hint="cs"/>
          <w:sz w:val="32"/>
          <w:szCs w:val="32"/>
          <w:cs/>
        </w:rPr>
        <w:t>การลงทุน</w:t>
      </w:r>
      <w:r w:rsidRPr="0010036C">
        <w:rPr>
          <w:rFonts w:ascii="TH SarabunPSK" w:hAnsi="TH SarabunPSK" w:cs="TH SarabunPSK"/>
          <w:sz w:val="32"/>
          <w:szCs w:val="32"/>
          <w:cs/>
        </w:rPr>
        <w:t>ทางเทคนิค (</w:t>
      </w:r>
      <w:r w:rsidRPr="0010036C">
        <w:rPr>
          <w:rFonts w:ascii="TH SarabunPSK" w:hAnsi="TH SarabunPSK" w:cs="TH SarabunPSK"/>
          <w:sz w:val="32"/>
          <w:szCs w:val="32"/>
        </w:rPr>
        <w:t xml:space="preserve">Technical Analysis) </w:t>
      </w:r>
      <w:r w:rsidRPr="0010036C">
        <w:rPr>
          <w:rFonts w:ascii="TH SarabunPSK" w:hAnsi="TH SarabunPSK" w:cs="TH SarabunPSK"/>
          <w:sz w:val="32"/>
          <w:szCs w:val="32"/>
          <w:cs/>
        </w:rPr>
        <w:t>เปรียบ</w:t>
      </w:r>
      <w:r w:rsidR="00336681">
        <w:rPr>
          <w:rFonts w:ascii="TH SarabunPSK" w:hAnsi="TH SarabunPSK" w:cs="TH SarabunPSK"/>
          <w:sz w:val="32"/>
          <w:szCs w:val="32"/>
          <w:cs/>
        </w:rPr>
        <w:t>เทียบ</w:t>
      </w:r>
      <w:r w:rsidRPr="0010036C">
        <w:rPr>
          <w:rFonts w:ascii="TH SarabunPSK" w:hAnsi="TH SarabunPSK" w:cs="TH SarabunPSK"/>
          <w:sz w:val="32"/>
          <w:szCs w:val="32"/>
          <w:cs/>
        </w:rPr>
        <w:t>กับกลยุทธ์การ</w:t>
      </w:r>
      <w:r w:rsidR="007B686F" w:rsidRPr="0010036C">
        <w:rPr>
          <w:rFonts w:ascii="TH SarabunPSK" w:hAnsi="TH SarabunPSK" w:cs="TH SarabunPSK" w:hint="cs"/>
          <w:sz w:val="32"/>
          <w:szCs w:val="32"/>
          <w:cs/>
        </w:rPr>
        <w:t>ลงทุนแบบ</w:t>
      </w:r>
      <w:r w:rsidRPr="0010036C">
        <w:rPr>
          <w:rFonts w:ascii="TH SarabunPSK" w:hAnsi="TH SarabunPSK" w:cs="TH SarabunPSK"/>
          <w:sz w:val="32"/>
          <w:szCs w:val="32"/>
          <w:cs/>
        </w:rPr>
        <w:t>ซื้อและถือ (</w:t>
      </w:r>
      <w:r w:rsidRPr="0010036C">
        <w:rPr>
          <w:rFonts w:ascii="TH SarabunPSK" w:hAnsi="TH SarabunPSK" w:cs="TH SarabunPSK"/>
          <w:sz w:val="32"/>
          <w:szCs w:val="32"/>
        </w:rPr>
        <w:t xml:space="preserve">Buy and Hold) </w:t>
      </w:r>
      <w:r w:rsidRPr="0010036C">
        <w:rPr>
          <w:rFonts w:ascii="TH SarabunPSK" w:hAnsi="TH SarabunPSK" w:cs="TH SarabunPSK"/>
          <w:sz w:val="32"/>
          <w:szCs w:val="32"/>
          <w:cs/>
        </w:rPr>
        <w:t>เพื่อตรวจสอบหาประสิทธิภาพในการทำกำไรจาก</w:t>
      </w:r>
      <w:r w:rsidR="00552847" w:rsidRPr="0010036C">
        <w:rPr>
          <w:rFonts w:ascii="TH SarabunPSK" w:hAnsi="TH SarabunPSK" w:cs="TH SarabunPSK"/>
          <w:sz w:val="32"/>
          <w:szCs w:val="32"/>
          <w:cs/>
        </w:rPr>
        <w:t>ดัชนีตลาดหุ้น</w:t>
      </w:r>
      <w:r w:rsidR="009F5DFC">
        <w:rPr>
          <w:rFonts w:ascii="TH SarabunPSK" w:hAnsi="TH SarabunPSK" w:cs="TH SarabunPSK"/>
          <w:sz w:val="32"/>
          <w:szCs w:val="32"/>
          <w:cs/>
        </w:rPr>
        <w:t>ในกลุ่ม</w:t>
      </w:r>
      <w:r w:rsidR="00552847" w:rsidRPr="0010036C">
        <w:rPr>
          <w:rFonts w:ascii="TH SarabunPSK" w:hAnsi="TH SarabunPSK" w:cs="TH SarabunPSK"/>
          <w:sz w:val="32"/>
          <w:szCs w:val="32"/>
          <w:cs/>
        </w:rPr>
        <w:t xml:space="preserve">ประเทศแถบเอเชีย </w:t>
      </w:r>
      <w:r w:rsidR="00336681">
        <w:rPr>
          <w:rFonts w:ascii="TH SarabunPSK" w:hAnsi="TH SarabunPSK" w:cs="TH SarabunPSK" w:hint="cs"/>
          <w:sz w:val="32"/>
          <w:szCs w:val="32"/>
          <w:cs/>
        </w:rPr>
        <w:t>10 ดับแรก</w:t>
      </w:r>
      <w:r w:rsidR="00552847" w:rsidRPr="0010036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0036C">
        <w:rPr>
          <w:rFonts w:ascii="TH SarabunPSK" w:hAnsi="TH SarabunPSK" w:cs="TH SarabunPSK"/>
          <w:sz w:val="32"/>
          <w:szCs w:val="32"/>
          <w:cs/>
        </w:rPr>
        <w:t>ว่าวิธีไหนมีประสิทธิภาพในการทำกำไร</w:t>
      </w:r>
      <w:r w:rsidR="00336681">
        <w:rPr>
          <w:rFonts w:ascii="TH SarabunPSK" w:hAnsi="TH SarabunPSK" w:cs="TH SarabunPSK" w:hint="cs"/>
          <w:sz w:val="32"/>
          <w:szCs w:val="32"/>
          <w:cs/>
        </w:rPr>
        <w:t>จากการลงทุน</w:t>
      </w:r>
      <w:r w:rsidRPr="0010036C">
        <w:rPr>
          <w:rFonts w:ascii="TH SarabunPSK" w:hAnsi="TH SarabunPSK" w:cs="TH SarabunPSK"/>
          <w:sz w:val="32"/>
          <w:szCs w:val="32"/>
          <w:cs/>
        </w:rPr>
        <w:t>ที่ดีกว่ากัน โดยใช้การเขียนโปรแกรม</w:t>
      </w:r>
      <w:r w:rsidR="00CB1ECF" w:rsidRPr="0010036C">
        <w:rPr>
          <w:rFonts w:ascii="TH SarabunPSK" w:hAnsi="TH SarabunPSK" w:cs="TH SarabunPSK" w:hint="cs"/>
          <w:sz w:val="32"/>
          <w:szCs w:val="32"/>
          <w:cs/>
        </w:rPr>
        <w:t>ภาษา</w:t>
      </w:r>
      <w:r w:rsidR="00552847" w:rsidRPr="0010036C">
        <w:rPr>
          <w:rFonts w:ascii="TH SarabunPSK" w:hAnsi="TH SarabunPSK" w:cs="TH SarabunPSK" w:hint="cs"/>
          <w:sz w:val="32"/>
          <w:szCs w:val="32"/>
          <w:cs/>
        </w:rPr>
        <w:t>ไพทอน (</w:t>
      </w:r>
      <w:r w:rsidRPr="0010036C">
        <w:rPr>
          <w:rFonts w:ascii="TH SarabunPSK" w:hAnsi="TH SarabunPSK" w:cs="TH SarabunPSK"/>
          <w:sz w:val="32"/>
          <w:szCs w:val="32"/>
        </w:rPr>
        <w:t>Python</w:t>
      </w:r>
      <w:r w:rsidR="00552847" w:rsidRPr="0010036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8D1B1B4" w14:textId="3EA3E713" w:rsidR="00480A8E" w:rsidRPr="00552847" w:rsidRDefault="00552847" w:rsidP="00552847">
      <w:pPr>
        <w:tabs>
          <w:tab w:val="left" w:pos="2503"/>
        </w:tabs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   </w:t>
      </w:r>
    </w:p>
    <w:p w14:paraId="3727AA0D" w14:textId="77777777" w:rsidR="00327100" w:rsidRDefault="00327100" w:rsidP="00327100">
      <w:pPr>
        <w:rPr>
          <w:rFonts w:ascii="TH SarabunPSK" w:hAnsi="TH SarabunPSK" w:cs="TH SarabunPSK"/>
          <w:b/>
          <w:bCs/>
          <w:sz w:val="36"/>
          <w:szCs w:val="36"/>
        </w:rPr>
      </w:pPr>
      <w:r w:rsidRPr="00327100">
        <w:rPr>
          <w:rFonts w:ascii="TH SarabunPSK" w:hAnsi="TH SarabunPSK" w:cs="TH SarabunPSK"/>
          <w:b/>
          <w:bCs/>
          <w:sz w:val="36"/>
          <w:szCs w:val="36"/>
          <w:cs/>
        </w:rPr>
        <w:t>1.3 ขอบเขตการวิจัย</w:t>
      </w:r>
    </w:p>
    <w:p w14:paraId="0CC0D07C" w14:textId="5881B829" w:rsidR="00552847" w:rsidRPr="00A31505" w:rsidRDefault="00552847" w:rsidP="00A83617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10036C">
        <w:rPr>
          <w:rFonts w:ascii="TH SarabunPSK" w:hAnsi="TH SarabunPSK" w:cs="TH SarabunPSK"/>
          <w:sz w:val="32"/>
          <w:szCs w:val="32"/>
          <w:cs/>
        </w:rPr>
        <w:t>การทดสอบประสิทธิภาพของการวิเคราะห์ทางเทคนิค (</w:t>
      </w:r>
      <w:r w:rsidRPr="0010036C">
        <w:rPr>
          <w:rFonts w:ascii="TH SarabunPSK" w:hAnsi="TH SarabunPSK" w:cs="TH SarabunPSK"/>
          <w:sz w:val="32"/>
          <w:szCs w:val="32"/>
        </w:rPr>
        <w:t xml:space="preserve">Technical Analysis) </w:t>
      </w:r>
      <w:r w:rsidRPr="0010036C">
        <w:rPr>
          <w:rFonts w:ascii="TH SarabunPSK" w:hAnsi="TH SarabunPSK" w:cs="TH SarabunPSK"/>
          <w:sz w:val="32"/>
          <w:szCs w:val="32"/>
          <w:cs/>
        </w:rPr>
        <w:t>และกลยุทธ์การซื้อและถือ (</w:t>
      </w:r>
      <w:r w:rsidRPr="0010036C">
        <w:rPr>
          <w:rFonts w:ascii="TH SarabunPSK" w:hAnsi="TH SarabunPSK" w:cs="TH SarabunPSK"/>
          <w:sz w:val="32"/>
          <w:szCs w:val="32"/>
        </w:rPr>
        <w:t xml:space="preserve">Buy and Hold) </w:t>
      </w:r>
      <w:r w:rsidRPr="0010036C">
        <w:rPr>
          <w:rFonts w:ascii="TH SarabunPSK" w:hAnsi="TH SarabunPSK" w:cs="TH SarabunPSK"/>
          <w:sz w:val="32"/>
          <w:szCs w:val="32"/>
          <w:cs/>
        </w:rPr>
        <w:t xml:space="preserve">ของดัชนีราคาหลักทรัพย์ของเอเชีย </w:t>
      </w:r>
      <w:r w:rsidR="00A83617">
        <w:rPr>
          <w:rFonts w:ascii="TH SarabunPSK" w:hAnsi="TH SarabunPSK" w:cs="TH SarabunPSK" w:hint="cs"/>
          <w:sz w:val="32"/>
          <w:szCs w:val="32"/>
          <w:cs/>
        </w:rPr>
        <w:t>10 อันดับแรก</w:t>
      </w:r>
    </w:p>
    <w:p w14:paraId="5C0ADEF7" w14:textId="233F97B2" w:rsidR="00552847" w:rsidRPr="0010036C" w:rsidRDefault="00552847" w:rsidP="00A31505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0036C">
        <w:rPr>
          <w:rFonts w:ascii="TH SarabunPSK" w:hAnsi="TH SarabunPSK" w:cs="TH SarabunPSK"/>
          <w:sz w:val="32"/>
          <w:szCs w:val="32"/>
          <w:cs/>
        </w:rPr>
        <w:t>ศึกษาทดสอบประสิทธิภาพดัชนีบ่งชี้ (</w:t>
      </w:r>
      <w:r w:rsidRPr="0010036C">
        <w:rPr>
          <w:rFonts w:ascii="TH SarabunPSK" w:hAnsi="TH SarabunPSK" w:cs="TH SarabunPSK"/>
          <w:sz w:val="32"/>
          <w:szCs w:val="32"/>
        </w:rPr>
        <w:t xml:space="preserve">Indicators) </w:t>
      </w:r>
      <w:r w:rsidRPr="0010036C">
        <w:rPr>
          <w:rFonts w:ascii="TH SarabunPSK" w:hAnsi="TH SarabunPSK" w:cs="TH SarabunPSK"/>
          <w:sz w:val="32"/>
          <w:szCs w:val="32"/>
          <w:cs/>
        </w:rPr>
        <w:t xml:space="preserve">ทางเทคนิค </w:t>
      </w:r>
      <w:r w:rsidRPr="0010036C">
        <w:rPr>
          <w:rFonts w:ascii="TH SarabunPSK" w:hAnsi="TH SarabunPSK" w:cs="TH SarabunPSK"/>
          <w:sz w:val="32"/>
          <w:szCs w:val="32"/>
        </w:rPr>
        <w:t>2</w:t>
      </w:r>
      <w:r w:rsidRPr="0010036C">
        <w:rPr>
          <w:rFonts w:ascii="TH SarabunPSK" w:hAnsi="TH SarabunPSK" w:cs="TH SarabunPSK"/>
          <w:sz w:val="32"/>
          <w:szCs w:val="32"/>
          <w:cs/>
        </w:rPr>
        <w:t xml:space="preserve"> ชนิด คือ </w:t>
      </w:r>
      <w:r w:rsidRPr="0010036C">
        <w:rPr>
          <w:rFonts w:ascii="TH SarabunPSK" w:hAnsi="TH SarabunPSK" w:cs="TH SarabunPSK"/>
          <w:sz w:val="32"/>
          <w:szCs w:val="32"/>
        </w:rPr>
        <w:t xml:space="preserve">Moving Average Convergence Divergence (MACD) </w:t>
      </w:r>
      <w:r w:rsidRPr="0010036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0036C">
        <w:rPr>
          <w:rFonts w:ascii="TH SarabunPSK" w:hAnsi="TH SarabunPSK" w:cs="TH SarabunPSK"/>
          <w:sz w:val="32"/>
          <w:szCs w:val="32"/>
        </w:rPr>
        <w:t>Relative Strength Index (RSI)</w:t>
      </w:r>
    </w:p>
    <w:p w14:paraId="2818933B" w14:textId="7B6D6447" w:rsidR="00552847" w:rsidRPr="0010036C" w:rsidRDefault="00552847" w:rsidP="00A31505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0036C">
        <w:rPr>
          <w:rFonts w:ascii="TH SarabunPSK" w:hAnsi="TH SarabunPSK" w:cs="TH SarabunPSK"/>
          <w:sz w:val="32"/>
          <w:szCs w:val="32"/>
          <w:cs/>
        </w:rPr>
        <w:t>ข้อมูลของตลาดหุ้น</w:t>
      </w:r>
      <w:r w:rsidR="00A83617">
        <w:rPr>
          <w:rFonts w:ascii="TH SarabunPSK" w:hAnsi="TH SarabunPSK" w:cs="TH SarabunPSK" w:hint="cs"/>
          <w:sz w:val="32"/>
          <w:szCs w:val="32"/>
          <w:cs/>
        </w:rPr>
        <w:t xml:space="preserve"> 10 อันดับแรก</w:t>
      </w:r>
      <w:r w:rsidRPr="0010036C">
        <w:rPr>
          <w:rFonts w:ascii="TH SarabunPSK" w:hAnsi="TH SarabunPSK" w:cs="TH SarabunPSK"/>
          <w:sz w:val="32"/>
          <w:szCs w:val="32"/>
          <w:cs/>
        </w:rPr>
        <w:t>ใน</w:t>
      </w:r>
      <w:r w:rsidR="0036647F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Pr="0010036C">
        <w:rPr>
          <w:rFonts w:ascii="TH SarabunPSK" w:hAnsi="TH SarabunPSK" w:cs="TH SarabunPSK"/>
          <w:sz w:val="32"/>
          <w:szCs w:val="32"/>
          <w:cs/>
        </w:rPr>
        <w:t>ประเทศแถบเอเชีย</w:t>
      </w:r>
    </w:p>
    <w:p w14:paraId="51D50EAE" w14:textId="30C654CE" w:rsidR="00552847" w:rsidRPr="0010036C" w:rsidRDefault="00552847" w:rsidP="00A31505">
      <w:pPr>
        <w:pStyle w:val="ListParagraph"/>
        <w:numPr>
          <w:ilvl w:val="0"/>
          <w:numId w:val="1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0036C">
        <w:rPr>
          <w:rFonts w:ascii="TH SarabunPSK" w:hAnsi="TH SarabunPSK" w:cs="TH SarabunPSK"/>
          <w:sz w:val="32"/>
          <w:szCs w:val="32"/>
          <w:cs/>
        </w:rPr>
        <w:t>ข้อมูลที่นำมาใช้ในการศึกษาและทดสอบเป็นข้อมูลย้อนหลังในช่วงระหว่างเดือนกันยายนปี พ.ศ.</w:t>
      </w:r>
      <w:r w:rsidRPr="0010036C">
        <w:rPr>
          <w:rFonts w:ascii="TH SarabunPSK" w:hAnsi="TH SarabunPSK" w:cs="TH SarabunPSK"/>
          <w:sz w:val="32"/>
          <w:szCs w:val="32"/>
        </w:rPr>
        <w:t xml:space="preserve">2556 </w:t>
      </w:r>
      <w:r w:rsidR="00345C2F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10036C">
        <w:rPr>
          <w:rFonts w:ascii="TH SarabunPSK" w:hAnsi="TH SarabunPSK" w:cs="TH SarabunPSK"/>
          <w:sz w:val="32"/>
          <w:szCs w:val="32"/>
          <w:cs/>
        </w:rPr>
        <w:t xml:space="preserve">เดือนกันยายนปี </w:t>
      </w:r>
      <w:r w:rsidRPr="0010036C">
        <w:rPr>
          <w:rFonts w:ascii="TH SarabunPSK" w:hAnsi="TH SarabunPSK" w:cs="TH SarabunPSK"/>
          <w:sz w:val="32"/>
          <w:szCs w:val="32"/>
        </w:rPr>
        <w:t>2566</w:t>
      </w:r>
      <w:r w:rsidRPr="0010036C">
        <w:rPr>
          <w:rFonts w:ascii="TH SarabunPSK" w:hAnsi="TH SarabunPSK" w:cs="TH SarabunPSK"/>
          <w:sz w:val="32"/>
          <w:szCs w:val="32"/>
          <w:cs/>
        </w:rPr>
        <w:t xml:space="preserve"> โดยระยะเวลาที่ใช้ในการทดสอบ </w:t>
      </w:r>
      <w:r w:rsidRPr="0010036C">
        <w:rPr>
          <w:rFonts w:ascii="TH SarabunPSK" w:hAnsi="TH SarabunPSK" w:cs="TH SarabunPSK"/>
          <w:sz w:val="32"/>
          <w:szCs w:val="32"/>
        </w:rPr>
        <w:t>10</w:t>
      </w:r>
      <w:r w:rsidRPr="0010036C">
        <w:rPr>
          <w:rFonts w:ascii="TH SarabunPSK" w:hAnsi="TH SarabunPSK" w:cs="TH SarabunPSK"/>
          <w:sz w:val="32"/>
          <w:szCs w:val="32"/>
          <w:cs/>
        </w:rPr>
        <w:t xml:space="preserve"> ปี</w:t>
      </w:r>
    </w:p>
    <w:p w14:paraId="109E13CB" w14:textId="5CB9C65F" w:rsidR="00552847" w:rsidRPr="00327100" w:rsidRDefault="00552847" w:rsidP="0098482F">
      <w:pPr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3F9247A" w14:textId="77777777" w:rsidR="00552847" w:rsidRDefault="00552847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A5AB55" w14:textId="77777777" w:rsidR="00552847" w:rsidRDefault="00552847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AF2EB8" w14:textId="77777777" w:rsidR="00552847" w:rsidRDefault="00552847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69356E" w14:textId="77777777" w:rsidR="00552847" w:rsidRDefault="00552847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D1634F" w14:textId="77777777" w:rsidR="00552847" w:rsidRDefault="00552847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75C8B07" w14:textId="77777777" w:rsidR="00552847" w:rsidRDefault="00552847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503A70" w14:textId="77777777" w:rsidR="00552847" w:rsidRDefault="00552847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4CFFF11" w14:textId="77777777" w:rsidR="0010036C" w:rsidRDefault="0010036C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3BCE933" w14:textId="77777777" w:rsidR="0010036C" w:rsidRDefault="0010036C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B46818D" w14:textId="77777777" w:rsidR="00265551" w:rsidRDefault="00265551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A38B8DA" w14:textId="77777777" w:rsidR="00265551" w:rsidRDefault="00265551" w:rsidP="00552847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870517" w14:textId="6AE4E52C" w:rsidR="00552847" w:rsidRDefault="00327100" w:rsidP="00552847">
      <w:r w:rsidRPr="0032710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1.4 ประโยชน์ที่คาดว่าจะได้รับจากการศึกษาการวิเคราะห์</w:t>
      </w:r>
      <w:r w:rsidR="00552847" w:rsidRPr="00552847">
        <w:t xml:space="preserve"> </w:t>
      </w:r>
    </w:p>
    <w:p w14:paraId="29D35063" w14:textId="27492D99" w:rsidR="00552847" w:rsidRPr="0010036C" w:rsidRDefault="00552847" w:rsidP="00DD7D89">
      <w:pPr>
        <w:pStyle w:val="ListParagraph"/>
        <w:numPr>
          <w:ilvl w:val="0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0036C">
        <w:rPr>
          <w:rFonts w:ascii="TH SarabunPSK" w:hAnsi="TH SarabunPSK" w:cs="TH SarabunPSK"/>
          <w:sz w:val="32"/>
          <w:szCs w:val="32"/>
          <w:cs/>
        </w:rPr>
        <w:t>การวิเคราะห์ทางเทคนิคของดัชนีบ่งชี้ (</w:t>
      </w:r>
      <w:r w:rsidRPr="0010036C">
        <w:rPr>
          <w:rFonts w:ascii="TH SarabunPSK" w:hAnsi="TH SarabunPSK" w:cs="TH SarabunPSK"/>
          <w:sz w:val="32"/>
          <w:szCs w:val="32"/>
        </w:rPr>
        <w:t xml:space="preserve">Indicators) </w:t>
      </w:r>
      <w:r w:rsidRPr="0010036C">
        <w:rPr>
          <w:rFonts w:ascii="TH SarabunPSK" w:hAnsi="TH SarabunPSK" w:cs="TH SarabunPSK"/>
          <w:sz w:val="32"/>
          <w:szCs w:val="32"/>
          <w:cs/>
        </w:rPr>
        <w:t>มีความง่ายในการ</w:t>
      </w:r>
      <w:r w:rsidR="00DD7D89" w:rsidRPr="00DD7D89">
        <w:rPr>
          <w:rFonts w:ascii="TH SarabunPSK" w:hAnsi="TH SarabunPSK" w:cs="TH SarabunPSK" w:hint="cs"/>
          <w:sz w:val="32"/>
          <w:szCs w:val="32"/>
          <w:cs/>
        </w:rPr>
        <w:t xml:space="preserve">วิเคราะห์ </w:t>
      </w:r>
      <w:r w:rsidRPr="0010036C">
        <w:rPr>
          <w:rFonts w:ascii="TH SarabunPSK" w:hAnsi="TH SarabunPSK" w:cs="TH SarabunPSK"/>
          <w:sz w:val="32"/>
          <w:szCs w:val="32"/>
          <w:cs/>
        </w:rPr>
        <w:t>จึงสามาร</w:t>
      </w:r>
      <w:r w:rsidR="00912D11">
        <w:rPr>
          <w:rFonts w:ascii="TH SarabunPSK" w:hAnsi="TH SarabunPSK" w:cs="TH SarabunPSK" w:hint="cs"/>
          <w:sz w:val="32"/>
          <w:szCs w:val="32"/>
          <w:cs/>
        </w:rPr>
        <w:t>ถ</w:t>
      </w:r>
      <w:r w:rsidRPr="0010036C">
        <w:rPr>
          <w:rFonts w:ascii="TH SarabunPSK" w:hAnsi="TH SarabunPSK" w:cs="TH SarabunPSK"/>
          <w:sz w:val="32"/>
          <w:szCs w:val="32"/>
          <w:cs/>
        </w:rPr>
        <w:t>ประหยัดเวลาในการวิเคราะห์</w:t>
      </w:r>
      <w:r w:rsidR="00EC6D9A" w:rsidRPr="0010036C">
        <w:rPr>
          <w:rFonts w:ascii="TH SarabunPSK" w:hAnsi="TH SarabunPSK" w:cs="TH SarabunPSK"/>
          <w:sz w:val="32"/>
          <w:szCs w:val="32"/>
          <w:cs/>
        </w:rPr>
        <w:t>ดัชนีตลาดหุ้น</w:t>
      </w:r>
      <w:r w:rsidR="009F5DFC">
        <w:rPr>
          <w:rFonts w:ascii="TH SarabunPSK" w:hAnsi="TH SarabunPSK" w:cs="TH SarabunPSK"/>
          <w:sz w:val="32"/>
          <w:szCs w:val="32"/>
          <w:cs/>
        </w:rPr>
        <w:t>ในกลุ่ม</w:t>
      </w:r>
      <w:r w:rsidR="00EC6D9A" w:rsidRPr="0010036C">
        <w:rPr>
          <w:rFonts w:ascii="TH SarabunPSK" w:hAnsi="TH SarabunPSK" w:cs="TH SarabunPSK"/>
          <w:sz w:val="32"/>
          <w:szCs w:val="32"/>
          <w:cs/>
        </w:rPr>
        <w:t xml:space="preserve">ประเทศแถบเอเชีย </w:t>
      </w:r>
      <w:r w:rsidR="00DD7D89">
        <w:rPr>
          <w:rFonts w:ascii="TH SarabunPSK" w:hAnsi="TH SarabunPSK" w:cs="TH SarabunPSK" w:hint="cs"/>
          <w:sz w:val="32"/>
          <w:szCs w:val="32"/>
          <w:cs/>
        </w:rPr>
        <w:t xml:space="preserve">10 อันดับแรก </w:t>
      </w:r>
      <w:r w:rsidRPr="0010036C">
        <w:rPr>
          <w:rFonts w:ascii="TH SarabunPSK" w:hAnsi="TH SarabunPSK" w:cs="TH SarabunPSK"/>
          <w:sz w:val="32"/>
          <w:szCs w:val="32"/>
          <w:cs/>
        </w:rPr>
        <w:t>เพื่อช่วยเพิ่มความคล่องตัวในการซื้อ</w:t>
      </w:r>
      <w:r w:rsidR="00EC6D9A" w:rsidRPr="0010036C">
        <w:rPr>
          <w:rFonts w:ascii="TH SarabunPSK" w:hAnsi="TH SarabunPSK" w:cs="TH SarabunPSK" w:hint="cs"/>
          <w:sz w:val="32"/>
          <w:szCs w:val="32"/>
          <w:cs/>
        </w:rPr>
        <w:t>และการ</w:t>
      </w:r>
      <w:r w:rsidRPr="0010036C">
        <w:rPr>
          <w:rFonts w:ascii="TH SarabunPSK" w:hAnsi="TH SarabunPSK" w:cs="TH SarabunPSK"/>
          <w:sz w:val="32"/>
          <w:szCs w:val="32"/>
          <w:cs/>
        </w:rPr>
        <w:t>ขายดัชนีหลักทรัพย์ของเอเชีย</w:t>
      </w:r>
    </w:p>
    <w:p w14:paraId="2ABFB11F" w14:textId="47F57648" w:rsidR="00552847" w:rsidRPr="0010036C" w:rsidRDefault="00552847" w:rsidP="00DD7D89">
      <w:pPr>
        <w:pStyle w:val="ListParagraph"/>
        <w:numPr>
          <w:ilvl w:val="0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0036C">
        <w:rPr>
          <w:rFonts w:ascii="TH SarabunPSK" w:hAnsi="TH SarabunPSK" w:cs="TH SarabunPSK"/>
          <w:sz w:val="32"/>
          <w:szCs w:val="32"/>
          <w:cs/>
        </w:rPr>
        <w:t>การวิเคราะห์ทางเทคนิคของดัชนีบ่งชี้ (</w:t>
      </w:r>
      <w:r w:rsidRPr="0010036C">
        <w:rPr>
          <w:rFonts w:ascii="TH SarabunPSK" w:hAnsi="TH SarabunPSK" w:cs="TH SarabunPSK"/>
          <w:sz w:val="32"/>
          <w:szCs w:val="32"/>
        </w:rPr>
        <w:t xml:space="preserve">Indicators) </w:t>
      </w:r>
      <w:r w:rsidRPr="0010036C">
        <w:rPr>
          <w:rFonts w:ascii="TH SarabunPSK" w:hAnsi="TH SarabunPSK" w:cs="TH SarabunPSK"/>
          <w:sz w:val="32"/>
          <w:szCs w:val="32"/>
          <w:cs/>
        </w:rPr>
        <w:t>สามารถนำมาประยุกต์ใช้การวิเคราะห์ทางเทคนิคร่วมกันเพื่อเพิ่มประสิทธิภาพ และความสามารถในการทำกำไรใน</w:t>
      </w:r>
      <w:r w:rsidR="00EC6D9A" w:rsidRPr="0010036C">
        <w:rPr>
          <w:rFonts w:ascii="TH SarabunPSK" w:hAnsi="TH SarabunPSK" w:cs="TH SarabunPSK"/>
          <w:sz w:val="32"/>
          <w:szCs w:val="32"/>
          <w:cs/>
        </w:rPr>
        <w:t>ดัชนีตลาดหุ้นใน</w:t>
      </w:r>
      <w:r w:rsidR="00823BE3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EC6D9A" w:rsidRPr="0010036C">
        <w:rPr>
          <w:rFonts w:ascii="TH SarabunPSK" w:hAnsi="TH SarabunPSK" w:cs="TH SarabunPSK"/>
          <w:sz w:val="32"/>
          <w:szCs w:val="32"/>
          <w:cs/>
        </w:rPr>
        <w:t>ประเทศแถบเอเชีย</w:t>
      </w:r>
      <w:r w:rsidR="00383BAF">
        <w:rPr>
          <w:rFonts w:ascii="TH SarabunPSK" w:hAnsi="TH SarabunPSK" w:cs="TH SarabunPSK"/>
          <w:sz w:val="32"/>
          <w:szCs w:val="32"/>
        </w:rPr>
        <w:t xml:space="preserve"> 10 </w:t>
      </w:r>
      <w:r w:rsidR="00383BAF">
        <w:rPr>
          <w:rFonts w:ascii="TH SarabunPSK" w:hAnsi="TH SarabunPSK" w:cs="TH SarabunPSK" w:hint="cs"/>
          <w:sz w:val="32"/>
          <w:szCs w:val="32"/>
          <w:cs/>
        </w:rPr>
        <w:t>อันดับแรก</w:t>
      </w:r>
    </w:p>
    <w:p w14:paraId="16FAACDC" w14:textId="49990981" w:rsidR="00552847" w:rsidRPr="0010036C" w:rsidRDefault="00552847" w:rsidP="00DD7D89">
      <w:pPr>
        <w:pStyle w:val="ListParagraph"/>
        <w:numPr>
          <w:ilvl w:val="0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0036C">
        <w:rPr>
          <w:rFonts w:ascii="TH SarabunPSK" w:hAnsi="TH SarabunPSK" w:cs="TH SarabunPSK"/>
          <w:sz w:val="32"/>
          <w:szCs w:val="32"/>
          <w:cs/>
        </w:rPr>
        <w:t>การวิเคราะห์ทางเทคนิคของดัชนีบ่งชี้ (</w:t>
      </w:r>
      <w:r w:rsidRPr="0010036C">
        <w:rPr>
          <w:rFonts w:ascii="TH SarabunPSK" w:hAnsi="TH SarabunPSK" w:cs="TH SarabunPSK"/>
          <w:sz w:val="32"/>
          <w:szCs w:val="32"/>
        </w:rPr>
        <w:t xml:space="preserve">Indicators) </w:t>
      </w:r>
      <w:r w:rsidRPr="0010036C">
        <w:rPr>
          <w:rFonts w:ascii="TH SarabunPSK" w:hAnsi="TH SarabunPSK" w:cs="TH SarabunPSK"/>
          <w:sz w:val="32"/>
          <w:szCs w:val="32"/>
          <w:cs/>
        </w:rPr>
        <w:t>มีความยืดหยุ่นสูง สามารถใช้งานกับดัชนีราคาหลักทรัพย์เกือบทุกประเภท</w:t>
      </w:r>
    </w:p>
    <w:p w14:paraId="5F97857F" w14:textId="7C9E9BFD" w:rsidR="00327100" w:rsidRPr="0010036C" w:rsidRDefault="00552847" w:rsidP="00DD7D89">
      <w:pPr>
        <w:pStyle w:val="ListParagraph"/>
        <w:numPr>
          <w:ilvl w:val="0"/>
          <w:numId w:val="1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0036C">
        <w:rPr>
          <w:rFonts w:ascii="TH SarabunPSK" w:hAnsi="TH SarabunPSK" w:cs="TH SarabunPSK"/>
          <w:sz w:val="32"/>
          <w:szCs w:val="32"/>
          <w:cs/>
        </w:rPr>
        <w:t>สามารถลงทุนแบบผสมผสานทั้งการวิเคราะห์ทางเทคนิค (</w:t>
      </w:r>
      <w:r w:rsidRPr="0010036C">
        <w:rPr>
          <w:rFonts w:ascii="TH SarabunPSK" w:hAnsi="TH SarabunPSK" w:cs="TH SarabunPSK"/>
          <w:sz w:val="32"/>
          <w:szCs w:val="32"/>
        </w:rPr>
        <w:t xml:space="preserve">Technical Analysis) </w:t>
      </w:r>
      <w:r w:rsidRPr="0010036C">
        <w:rPr>
          <w:rFonts w:ascii="TH SarabunPSK" w:hAnsi="TH SarabunPSK" w:cs="TH SarabunPSK"/>
          <w:sz w:val="32"/>
          <w:szCs w:val="32"/>
          <w:cs/>
        </w:rPr>
        <w:t>และกลยุทธ์</w:t>
      </w:r>
      <w:r w:rsidR="00855FFE" w:rsidRPr="0010036C">
        <w:rPr>
          <w:rFonts w:ascii="TH SarabunPSK" w:hAnsi="TH SarabunPSK" w:cs="TH SarabunPSK" w:hint="cs"/>
          <w:sz w:val="32"/>
          <w:szCs w:val="32"/>
          <w:cs/>
        </w:rPr>
        <w:t>การลงทุนแบบ</w:t>
      </w:r>
      <w:r w:rsidR="00823BE3">
        <w:rPr>
          <w:rFonts w:ascii="TH SarabunPSK" w:hAnsi="TH SarabunPSK" w:cs="TH SarabunPSK" w:hint="cs"/>
          <w:sz w:val="32"/>
          <w:szCs w:val="32"/>
          <w:cs/>
        </w:rPr>
        <w:t>ซื้อและถือไว้ (</w:t>
      </w:r>
      <w:r w:rsidR="00823BE3">
        <w:rPr>
          <w:rFonts w:ascii="TH SarabunPSK" w:hAnsi="TH SarabunPSK" w:cs="TH SarabunPSK"/>
          <w:sz w:val="32"/>
          <w:szCs w:val="32"/>
        </w:rPr>
        <w:t>Buy and Hold</w:t>
      </w:r>
      <w:r w:rsidR="00823BE3">
        <w:rPr>
          <w:rFonts w:ascii="TH SarabunPSK" w:hAnsi="TH SarabunPSK" w:cs="TH SarabunPSK" w:hint="cs"/>
          <w:sz w:val="32"/>
          <w:szCs w:val="32"/>
          <w:cs/>
        </w:rPr>
        <w:t>)</w:t>
      </w:r>
      <w:r w:rsidRPr="0010036C">
        <w:rPr>
          <w:rFonts w:ascii="TH SarabunPSK" w:hAnsi="TH SarabunPSK" w:cs="TH SarabunPSK"/>
          <w:sz w:val="32"/>
          <w:szCs w:val="32"/>
        </w:rPr>
        <w:t xml:space="preserve"> </w:t>
      </w:r>
      <w:r w:rsidRPr="0010036C">
        <w:rPr>
          <w:rFonts w:ascii="TH SarabunPSK" w:hAnsi="TH SarabunPSK" w:cs="TH SarabunPSK"/>
          <w:sz w:val="32"/>
          <w:szCs w:val="32"/>
          <w:cs/>
        </w:rPr>
        <w:t>จะสามารถทำกำไรใน</w:t>
      </w:r>
      <w:r w:rsidR="00F11E73" w:rsidRPr="0010036C">
        <w:rPr>
          <w:rFonts w:ascii="TH SarabunPSK" w:hAnsi="TH SarabunPSK" w:cs="TH SarabunPSK"/>
          <w:sz w:val="32"/>
          <w:szCs w:val="32"/>
          <w:cs/>
        </w:rPr>
        <w:t>ดัชนีตลาดหุ้น</w:t>
      </w:r>
      <w:r w:rsidR="009F5DFC">
        <w:rPr>
          <w:rFonts w:ascii="TH SarabunPSK" w:hAnsi="TH SarabunPSK" w:cs="TH SarabunPSK"/>
          <w:sz w:val="32"/>
          <w:szCs w:val="32"/>
          <w:cs/>
        </w:rPr>
        <w:t>ในกลุ่ม</w:t>
      </w:r>
      <w:r w:rsidR="00F11E73" w:rsidRPr="0010036C">
        <w:rPr>
          <w:rFonts w:ascii="TH SarabunPSK" w:hAnsi="TH SarabunPSK" w:cs="TH SarabunPSK"/>
          <w:sz w:val="32"/>
          <w:szCs w:val="32"/>
          <w:cs/>
        </w:rPr>
        <w:t xml:space="preserve">ประเทศแถบเอเชีย </w:t>
      </w:r>
      <w:r w:rsidR="00DD7D89">
        <w:rPr>
          <w:rFonts w:ascii="TH SarabunPSK" w:hAnsi="TH SarabunPSK" w:cs="TH SarabunPSK"/>
          <w:sz w:val="32"/>
          <w:szCs w:val="32"/>
        </w:rPr>
        <w:t xml:space="preserve">10 </w:t>
      </w:r>
      <w:r w:rsidR="00DD7D89">
        <w:rPr>
          <w:rFonts w:ascii="TH SarabunPSK" w:hAnsi="TH SarabunPSK" w:cs="TH SarabunPSK" w:hint="cs"/>
          <w:sz w:val="32"/>
          <w:szCs w:val="32"/>
          <w:cs/>
        </w:rPr>
        <w:t>อันดับแรก</w:t>
      </w:r>
    </w:p>
    <w:p w14:paraId="7C3C2F0E" w14:textId="77777777" w:rsidR="00552847" w:rsidRPr="00552847" w:rsidRDefault="00552847" w:rsidP="00552847">
      <w:pPr>
        <w:rPr>
          <w:rFonts w:ascii="TH SarabunPSK" w:hAnsi="TH SarabunPSK" w:cs="TH SarabunPSK"/>
          <w:sz w:val="36"/>
          <w:szCs w:val="36"/>
        </w:rPr>
      </w:pPr>
    </w:p>
    <w:p w14:paraId="6E28E8FB" w14:textId="5E021331" w:rsidR="00B23F84" w:rsidRPr="00327100" w:rsidRDefault="00327100" w:rsidP="00327100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27100">
        <w:rPr>
          <w:rFonts w:ascii="TH SarabunPSK" w:hAnsi="TH SarabunPSK" w:cs="TH SarabunPSK"/>
          <w:b/>
          <w:bCs/>
          <w:sz w:val="36"/>
          <w:szCs w:val="36"/>
          <w:cs/>
        </w:rPr>
        <w:t>1.5  นิยามคำศัพท์</w:t>
      </w:r>
    </w:p>
    <w:p w14:paraId="3B73B14A" w14:textId="7B2067DE" w:rsidR="000A6B2A" w:rsidRDefault="00327100" w:rsidP="0098482F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 w:rsidRPr="0032710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การวิเคราะห์การลงทุนทางเทคนิค (</w:t>
      </w:r>
      <w:r w:rsidRPr="00327100">
        <w:rPr>
          <w:rFonts w:ascii="TH SarabunPSK" w:hAnsi="TH SarabunPSK" w:cs="TH SarabunPSK"/>
          <w:b/>
          <w:bCs/>
          <w:sz w:val="32"/>
          <w:szCs w:val="32"/>
        </w:rPr>
        <w:t>Technical Analysis</w:t>
      </w:r>
      <w:r w:rsidRPr="00327100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 การวิเคราะห์หลักทรัพย์เพื่อการลงทุนวิธีหนึ่งโดยใช้ข้อมูลราคาหลักทรัพย์ ปริมาณการซื้อขาย</w:t>
      </w:r>
      <w:r w:rsidR="00C10A6E">
        <w:rPr>
          <w:rFonts w:ascii="TH SarabunPSK" w:hAnsi="TH SarabunPSK" w:cs="TH SarabunPSK" w:hint="cs"/>
          <w:sz w:val="32"/>
          <w:szCs w:val="32"/>
          <w:cs/>
        </w:rPr>
        <w:t xml:space="preserve"> ช่วงเวลาการซื้อขาย นำข้อมูลเหล่านี้มาวิเคราะห์การลงทุนโดยนำมาวิเคราะห์</w:t>
      </w:r>
      <w:r w:rsidR="004259B4">
        <w:rPr>
          <w:rFonts w:ascii="TH SarabunPSK" w:hAnsi="TH SarabunPSK" w:cs="TH SarabunPSK" w:hint="cs"/>
          <w:sz w:val="32"/>
          <w:szCs w:val="32"/>
          <w:cs/>
        </w:rPr>
        <w:t>ด้วยหลัก</w:t>
      </w:r>
      <w:r w:rsidR="00C10A6E">
        <w:rPr>
          <w:rFonts w:ascii="TH SarabunPSK" w:hAnsi="TH SarabunPSK" w:cs="TH SarabunPSK" w:hint="cs"/>
          <w:sz w:val="32"/>
          <w:szCs w:val="32"/>
          <w:cs/>
        </w:rPr>
        <w:t>ทางคณิตศาสตร์ต่างๆ เพื่อหาแนวโน้มและทิศทางของราคาหลักทรัพย์ในอนาคต</w:t>
      </w:r>
      <w:r w:rsidR="000A6B2A">
        <w:rPr>
          <w:rFonts w:ascii="TH SarabunPSK" w:hAnsi="TH SarabunPSK" w:cs="TH SarabunPSK"/>
          <w:sz w:val="32"/>
          <w:szCs w:val="32"/>
          <w:cs/>
        </w:rPr>
        <w:tab/>
      </w:r>
      <w:r w:rsidR="000A6B2A">
        <w:rPr>
          <w:rFonts w:ascii="TH SarabunPSK" w:hAnsi="TH SarabunPSK" w:cs="TH SarabunPSK"/>
          <w:sz w:val="32"/>
          <w:szCs w:val="32"/>
          <w:cs/>
        </w:rPr>
        <w:tab/>
      </w:r>
      <w:r w:rsidR="000A6B2A">
        <w:rPr>
          <w:rFonts w:ascii="TH SarabunPSK" w:hAnsi="TH SarabunPSK" w:cs="TH SarabunPSK"/>
          <w:sz w:val="32"/>
          <w:szCs w:val="32"/>
          <w:cs/>
        </w:rPr>
        <w:tab/>
      </w:r>
    </w:p>
    <w:p w14:paraId="61AC1CA9" w14:textId="4EE076BF" w:rsidR="000A6B2A" w:rsidRPr="000A6B2A" w:rsidRDefault="00D4569F" w:rsidP="0098482F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 </w:t>
      </w:r>
      <w:r w:rsidR="000A6B2A" w:rsidRPr="000A6B2A">
        <w:rPr>
          <w:rFonts w:ascii="TH SarabunPSK" w:hAnsi="TH SarabunPSK" w:cs="TH SarabunPSK" w:hint="cs"/>
          <w:b/>
          <w:bCs/>
          <w:sz w:val="32"/>
          <w:szCs w:val="32"/>
          <w:cs/>
        </w:rPr>
        <w:t>การลงทุนแบบ</w:t>
      </w:r>
      <w:r w:rsidR="00912D11">
        <w:rPr>
          <w:rFonts w:ascii="TH SarabunPSK" w:hAnsi="TH SarabunPSK" w:cs="TH SarabunPSK" w:hint="cs"/>
          <w:b/>
          <w:bCs/>
          <w:sz w:val="32"/>
          <w:szCs w:val="32"/>
          <w:cs/>
        </w:rPr>
        <w:t>ซื้อและถือ</w:t>
      </w:r>
      <w:r w:rsidR="000A6B2A">
        <w:rPr>
          <w:rFonts w:ascii="TH SarabunPSK" w:hAnsi="TH SarabunPSK" w:cs="TH SarabunPSK" w:hint="cs"/>
          <w:b/>
          <w:bCs/>
          <w:sz w:val="32"/>
          <w:szCs w:val="32"/>
          <w:cs/>
        </w:rPr>
        <w:t>ไว้</w:t>
      </w:r>
      <w:r w:rsidR="000A6B2A" w:rsidRPr="000A6B2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A6B2A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0A6B2A" w:rsidRPr="000A6B2A">
        <w:rPr>
          <w:rFonts w:ascii="TH SarabunPSK" w:hAnsi="TH SarabunPSK" w:cs="TH SarabunPSK"/>
          <w:b/>
          <w:bCs/>
          <w:sz w:val="32"/>
          <w:szCs w:val="32"/>
        </w:rPr>
        <w:t>Buy and Hold</w:t>
      </w:r>
      <w:r w:rsidR="000A6B2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) </w:t>
      </w:r>
      <w:r w:rsidR="000A6B2A" w:rsidRPr="002642A8">
        <w:rPr>
          <w:rFonts w:ascii="TH SarabunPSK" w:hAnsi="TH SarabunPSK" w:cs="TH SarabunPSK" w:hint="cs"/>
          <w:sz w:val="32"/>
          <w:szCs w:val="32"/>
          <w:cs/>
        </w:rPr>
        <w:t>คือ การลงทุนในหลักทรัพย์</w:t>
      </w:r>
      <w:r w:rsidR="002642A8" w:rsidRPr="002642A8">
        <w:rPr>
          <w:rFonts w:ascii="TH SarabunPSK" w:hAnsi="TH SarabunPSK" w:cs="TH SarabunPSK" w:hint="cs"/>
          <w:sz w:val="32"/>
          <w:szCs w:val="32"/>
          <w:cs/>
        </w:rPr>
        <w:t>โดยอาจวิเคราะห์ปัจจัยพื้นฐาน</w:t>
      </w:r>
      <w:r w:rsidR="002642A8">
        <w:rPr>
          <w:rFonts w:ascii="TH SarabunPSK" w:hAnsi="TH SarabunPSK" w:cs="TH SarabunPSK" w:hint="cs"/>
          <w:sz w:val="32"/>
          <w:szCs w:val="32"/>
          <w:cs/>
        </w:rPr>
        <w:t xml:space="preserve"> ประเมินมูลค่าหลักทรัพย์ในตัวเอง โดยศึกษาวิเคราะห์ตั้งแต่เศรษฐกิจโดยรวม ภาพรวมบริษัทและสภาพการเงินของบริษัท</w:t>
      </w:r>
      <w:r w:rsidR="002642A8" w:rsidRPr="002642A8">
        <w:rPr>
          <w:rFonts w:ascii="TH SarabunPSK" w:hAnsi="TH SarabunPSK" w:cs="TH SarabunPSK" w:hint="cs"/>
          <w:sz w:val="32"/>
          <w:szCs w:val="32"/>
          <w:cs/>
        </w:rPr>
        <w:t>หรือการซื้อแ</w:t>
      </w:r>
      <w:r w:rsidR="002642A8">
        <w:rPr>
          <w:rFonts w:ascii="TH SarabunPSK" w:hAnsi="TH SarabunPSK" w:cs="TH SarabunPSK" w:hint="cs"/>
          <w:sz w:val="32"/>
          <w:szCs w:val="32"/>
          <w:cs/>
        </w:rPr>
        <w:t>บบถัวเฉลี่ยซื้อหลักทรัพย์แบบถือครองหลักทรัพย์ไว้ในช่วงระยะหนึ</w:t>
      </w:r>
      <w:r w:rsidR="001D7AFE">
        <w:rPr>
          <w:rFonts w:ascii="TH SarabunPSK" w:hAnsi="TH SarabunPSK" w:cs="TH SarabunPSK" w:hint="cs"/>
          <w:sz w:val="32"/>
          <w:szCs w:val="32"/>
          <w:cs/>
        </w:rPr>
        <w:t>่</w:t>
      </w:r>
      <w:r w:rsidR="002642A8">
        <w:rPr>
          <w:rFonts w:ascii="TH SarabunPSK" w:hAnsi="TH SarabunPSK" w:cs="TH SarabunPSK" w:hint="cs"/>
          <w:sz w:val="32"/>
          <w:szCs w:val="32"/>
          <w:cs/>
        </w:rPr>
        <w:t>งซึ่งจะนานกว่าการ</w:t>
      </w:r>
      <w:r w:rsidR="00C47D23">
        <w:rPr>
          <w:rFonts w:ascii="TH SarabunPSK" w:hAnsi="TH SarabunPSK" w:cs="TH SarabunPSK" w:hint="cs"/>
          <w:sz w:val="32"/>
          <w:szCs w:val="32"/>
          <w:cs/>
        </w:rPr>
        <w:t>ใช้การ</w:t>
      </w:r>
      <w:r w:rsidR="002642A8">
        <w:rPr>
          <w:rFonts w:ascii="TH SarabunPSK" w:hAnsi="TH SarabunPSK" w:cs="TH SarabunPSK" w:hint="cs"/>
          <w:sz w:val="32"/>
          <w:szCs w:val="32"/>
          <w:cs/>
        </w:rPr>
        <w:t>วิเคราะห์การลงทุนทางเทคนิคที่ใช้ระยะเวลาสั้น</w:t>
      </w:r>
      <w:r w:rsidR="000A6B2A" w:rsidRPr="002642A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A6B2A" w:rsidRPr="002642A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A6B2A" w:rsidRPr="002642A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A6B2A" w:rsidRPr="002642A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A6B2A" w:rsidRPr="000A6B2A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A6B2A" w:rsidRPr="000A6B2A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A6B2A" w:rsidRPr="000A6B2A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7653D041" w14:textId="77777777" w:rsidR="00DC3F24" w:rsidRDefault="00DC3F24">
      <w:pPr>
        <w:rPr>
          <w:rFonts w:ascii="TH SarabunPSK" w:hAnsi="TH SarabunPSK" w:cs="TH SarabunPSK"/>
          <w:sz w:val="40"/>
          <w:szCs w:val="40"/>
          <w:cs/>
        </w:rPr>
      </w:pPr>
      <w:r>
        <w:rPr>
          <w:rFonts w:ascii="TH SarabunPSK" w:hAnsi="TH SarabunPSK" w:cs="TH SarabunPSK"/>
          <w:sz w:val="40"/>
          <w:szCs w:val="40"/>
          <w:cs/>
        </w:rPr>
        <w:br w:type="page"/>
      </w:r>
    </w:p>
    <w:p w14:paraId="4817FC7D" w14:textId="065DE420" w:rsidR="00DC3F24" w:rsidRPr="00D442E9" w:rsidRDefault="00D442E9" w:rsidP="00056FE3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D442E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D442E9">
        <w:rPr>
          <w:rFonts w:ascii="TH SarabunPSK" w:hAnsi="TH SarabunPSK" w:cs="TH SarabunPSK"/>
          <w:b/>
          <w:bCs/>
          <w:sz w:val="36"/>
          <w:szCs w:val="36"/>
        </w:rPr>
        <w:t>2</w:t>
      </w:r>
    </w:p>
    <w:p w14:paraId="740A585E" w14:textId="7521F764" w:rsidR="00D442E9" w:rsidRDefault="00F94EB4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>ทฤษฎี</w:t>
      </w:r>
      <w:r w:rsidR="00D442E9" w:rsidRPr="00D442E9">
        <w:rPr>
          <w:rFonts w:ascii="TH SarabunPSK" w:hAnsi="TH SarabunPSK" w:cs="TH SarabunPSK"/>
          <w:b/>
          <w:bCs/>
          <w:sz w:val="36"/>
          <w:szCs w:val="36"/>
          <w:cs/>
        </w:rPr>
        <w:t>และงานวิจัยที่เกี่ยวข้อง (</w:t>
      </w:r>
      <w:r w:rsidR="00D442E9" w:rsidRPr="00D442E9">
        <w:rPr>
          <w:rFonts w:ascii="TH SarabunPSK" w:hAnsi="TH SarabunPSK" w:cs="TH SarabunPSK"/>
          <w:b/>
          <w:bCs/>
          <w:sz w:val="36"/>
          <w:szCs w:val="36"/>
        </w:rPr>
        <w:t>Theories and Literature Review)</w:t>
      </w:r>
    </w:p>
    <w:p w14:paraId="7CE1BA2E" w14:textId="77777777" w:rsidR="005D1FD7" w:rsidRDefault="005D1FD7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E27E870" w14:textId="529BD02E" w:rsidR="005D1FD7" w:rsidRDefault="005D1FD7" w:rsidP="00095CD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2.1</w:t>
      </w: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5D1FD7">
        <w:rPr>
          <w:rFonts w:ascii="TH SarabunPSK" w:hAnsi="TH SarabunPSK" w:cs="TH SarabunPSK"/>
          <w:b/>
          <w:bCs/>
          <w:sz w:val="36"/>
          <w:szCs w:val="36"/>
          <w:cs/>
        </w:rPr>
        <w:t>ทฤษฎีประสิทธิภาพตลาด (</w:t>
      </w:r>
      <w:r w:rsidRPr="005D1FD7">
        <w:rPr>
          <w:rFonts w:ascii="TH SarabunPSK" w:hAnsi="TH SarabunPSK" w:cs="TH SarabunPSK"/>
          <w:b/>
          <w:bCs/>
          <w:sz w:val="36"/>
          <w:szCs w:val="36"/>
        </w:rPr>
        <w:t>Efficient Market Hypothesis)</w:t>
      </w:r>
      <w:r w:rsidRPr="005D1FD7">
        <w:rPr>
          <w:rFonts w:ascii="TH SarabunPSK" w:hAnsi="TH SarabunPSK" w:cs="TH SarabunPSK"/>
          <w:b/>
          <w:bCs/>
          <w:sz w:val="36"/>
          <w:szCs w:val="36"/>
        </w:rPr>
        <w:cr/>
      </w:r>
      <w:r w:rsidR="00F94EB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F94EB4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Pr="005D1FD7">
        <w:rPr>
          <w:rFonts w:ascii="TH SarabunPSK" w:hAnsi="TH SarabunPSK" w:cs="TH SarabunPSK"/>
          <w:sz w:val="32"/>
          <w:szCs w:val="32"/>
          <w:cs/>
        </w:rPr>
        <w:t>ตลาดที่มีประสิทธิภาพ (</w:t>
      </w:r>
      <w:r w:rsidRPr="005D1FD7">
        <w:rPr>
          <w:rFonts w:ascii="TH SarabunPSK" w:hAnsi="TH SarabunPSK" w:cs="TH SarabunPSK"/>
          <w:sz w:val="32"/>
          <w:szCs w:val="32"/>
        </w:rPr>
        <w:t xml:space="preserve">Efficient Market) </w:t>
      </w:r>
      <w:r w:rsidRPr="005D1FD7">
        <w:rPr>
          <w:rFonts w:ascii="TH SarabunPSK" w:hAnsi="TH SarabunPSK" w:cs="TH SarabunPSK"/>
          <w:sz w:val="32"/>
          <w:szCs w:val="32"/>
          <w:cs/>
        </w:rPr>
        <w:t>หมายถึง ตลาดการเงินเป็นตลาดที่มีประสิทธิภาพ</w:t>
      </w:r>
      <w:r w:rsidR="00264D64">
        <w:rPr>
          <w:rFonts w:ascii="TH SarabunPSK" w:hAnsi="TH SarabunPSK" w:cs="TH SarabunPSK" w:hint="cs"/>
          <w:sz w:val="32"/>
          <w:szCs w:val="32"/>
          <w:cs/>
        </w:rPr>
        <w:t xml:space="preserve"> ได้รับการเรียกขานอย่างเป็นครั้งแรกในงานทบทวนวรรณกรรมของ </w:t>
      </w:r>
      <w:r w:rsidR="00264D64">
        <w:rPr>
          <w:rFonts w:ascii="TH SarabunPSK" w:hAnsi="TH SarabunPSK" w:cs="TH SarabunPSK"/>
          <w:sz w:val="32"/>
          <w:szCs w:val="32"/>
        </w:rPr>
        <w:t>Fama</w:t>
      </w:r>
      <w:r w:rsidR="00264D64">
        <w:rPr>
          <w:rFonts w:ascii="TH SarabunPSK" w:hAnsi="TH SarabunPSK" w:cs="TH SarabunPSK" w:hint="cs"/>
          <w:sz w:val="32"/>
          <w:szCs w:val="32"/>
        </w:rPr>
        <w:t xml:space="preserve"> </w:t>
      </w:r>
      <w:r w:rsidR="00264D64">
        <w:rPr>
          <w:rFonts w:ascii="TH SarabunPSK" w:hAnsi="TH SarabunPSK" w:cs="TH SarabunPSK"/>
          <w:sz w:val="32"/>
          <w:szCs w:val="32"/>
        </w:rPr>
        <w:t xml:space="preserve">(1970) </w:t>
      </w:r>
      <w:r w:rsidR="00264D64">
        <w:rPr>
          <w:rFonts w:ascii="TH SarabunPSK" w:hAnsi="TH SarabunPSK" w:cs="TH SarabunPSK" w:hint="cs"/>
          <w:sz w:val="32"/>
          <w:szCs w:val="32"/>
          <w:cs/>
        </w:rPr>
        <w:t>มีแนวคิดคือ</w:t>
      </w:r>
      <w:r w:rsidRPr="005D1FD7">
        <w:rPr>
          <w:rFonts w:ascii="TH SarabunPSK" w:hAnsi="TH SarabunPSK" w:cs="TH SarabunPSK"/>
          <w:sz w:val="32"/>
          <w:szCs w:val="32"/>
          <w:cs/>
        </w:rPr>
        <w:t>ว่า ราคาหลักทรัพย์ที่ขายในตลาดนั้นได้สะท้อนถึงข้อมูลที่เกี่ยวข้องทั้งหมดแล้ว นอกจากนี้ยังอาจกล่าวได้ว่าราคาของสินทรัพย์นั้นๆได้สะท้อนถึงความเชื่อของนักลงทุนเกี่ยวกับความคาดหวังในอนาคตด้ว</w:t>
      </w:r>
      <w:r w:rsidR="00264D64">
        <w:rPr>
          <w:rFonts w:ascii="TH SarabunPSK" w:hAnsi="TH SarabunPSK" w:cs="TH SarabunPSK" w:hint="cs"/>
          <w:sz w:val="32"/>
          <w:szCs w:val="32"/>
          <w:cs/>
        </w:rPr>
        <w:t>ย โดยสามารถแบ่ง</w:t>
      </w:r>
      <w:r w:rsidR="00F94EB4" w:rsidRPr="00776296">
        <w:rPr>
          <w:rFonts w:ascii="TH SarabunPSK" w:hAnsi="TH SarabunPSK" w:cs="TH SarabunPSK"/>
          <w:sz w:val="32"/>
          <w:szCs w:val="32"/>
          <w:cs/>
        </w:rPr>
        <w:t>ระดับ</w:t>
      </w:r>
      <w:r w:rsidR="00F94EB4">
        <w:rPr>
          <w:rFonts w:ascii="TH SarabunPSK" w:hAnsi="TH SarabunPSK" w:cs="TH SarabunPSK" w:hint="cs"/>
          <w:sz w:val="32"/>
          <w:szCs w:val="32"/>
          <w:cs/>
        </w:rPr>
        <w:t>ความมีประสิทธิภาพ</w:t>
      </w:r>
      <w:r w:rsidR="00F94EB4" w:rsidRPr="00776296">
        <w:rPr>
          <w:rFonts w:ascii="TH SarabunPSK" w:hAnsi="TH SarabunPSK" w:cs="TH SarabunPSK"/>
          <w:sz w:val="32"/>
          <w:szCs w:val="32"/>
          <w:cs/>
        </w:rPr>
        <w:t>ของตลา</w:t>
      </w:r>
      <w:r w:rsidR="00F94EB4">
        <w:rPr>
          <w:rFonts w:ascii="TH SarabunPSK" w:hAnsi="TH SarabunPSK" w:cs="TH SarabunPSK" w:hint="cs"/>
          <w:sz w:val="32"/>
          <w:szCs w:val="32"/>
          <w:cs/>
        </w:rPr>
        <w:t>ด</w:t>
      </w:r>
      <w:r w:rsidR="00264D64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F94EB4">
        <w:rPr>
          <w:rFonts w:ascii="TH SarabunPSK" w:hAnsi="TH SarabunPSK" w:cs="TH SarabunPSK" w:hint="cs"/>
          <w:sz w:val="32"/>
          <w:szCs w:val="32"/>
          <w:cs/>
        </w:rPr>
        <w:t>ออกเป็น</w:t>
      </w:r>
      <w:r w:rsidR="00264D6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4D64">
        <w:rPr>
          <w:rFonts w:ascii="TH SarabunPSK" w:hAnsi="TH SarabunPSK" w:cs="TH SarabunPSK"/>
          <w:sz w:val="32"/>
          <w:szCs w:val="32"/>
        </w:rPr>
        <w:t>3</w:t>
      </w:r>
      <w:r w:rsidR="00264D6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64D64">
        <w:rPr>
          <w:rFonts w:ascii="TH SarabunPSK" w:hAnsi="TH SarabunPSK" w:cs="TH SarabunPSK" w:hint="cs"/>
          <w:sz w:val="32"/>
          <w:szCs w:val="32"/>
          <w:cs/>
        </w:rPr>
        <w:t>ระดับ</w:t>
      </w:r>
      <w:r w:rsidR="00F94EB4">
        <w:rPr>
          <w:rFonts w:ascii="TH SarabunPSK" w:hAnsi="TH SarabunPSK" w:cs="TH SarabunPSK" w:hint="cs"/>
          <w:sz w:val="32"/>
          <w:szCs w:val="32"/>
          <w:cs/>
        </w:rPr>
        <w:t xml:space="preserve"> ได้แก่</w:t>
      </w:r>
    </w:p>
    <w:p w14:paraId="4B903289" w14:textId="3E8E627B" w:rsidR="00776296" w:rsidRDefault="00776296" w:rsidP="00095CDB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76296">
        <w:rPr>
          <w:rFonts w:ascii="TH SarabunPSK" w:hAnsi="TH SarabunPSK" w:cs="TH SarabunPSK" w:hint="cs"/>
          <w:sz w:val="32"/>
          <w:szCs w:val="32"/>
          <w:cs/>
        </w:rPr>
        <w:t>ตลาดมีประสิทธิภาพ</w:t>
      </w:r>
      <w:r w:rsidR="00C006A0">
        <w:rPr>
          <w:rFonts w:ascii="TH SarabunPSK" w:hAnsi="TH SarabunPSK" w:cs="TH SarabunPSK" w:hint="cs"/>
          <w:sz w:val="32"/>
          <w:szCs w:val="32"/>
          <w:cs/>
        </w:rPr>
        <w:t>ระดับอ่อน</w:t>
      </w:r>
      <w:r w:rsidRPr="007762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06A0">
        <w:rPr>
          <w:rFonts w:ascii="TH SarabunPSK" w:hAnsi="TH SarabunPSK" w:cs="TH SarabunPSK" w:hint="cs"/>
          <w:sz w:val="32"/>
          <w:szCs w:val="32"/>
          <w:cs/>
        </w:rPr>
        <w:t>(</w:t>
      </w:r>
      <w:r w:rsidRPr="00776296">
        <w:rPr>
          <w:rFonts w:ascii="TH SarabunPSK" w:hAnsi="TH SarabunPSK" w:cs="TH SarabunPSK"/>
          <w:sz w:val="32"/>
          <w:szCs w:val="32"/>
        </w:rPr>
        <w:t>Weak-Form Efficiency</w:t>
      </w:r>
      <w:r w:rsidR="00C006A0">
        <w:rPr>
          <w:rFonts w:ascii="TH SarabunPSK" w:hAnsi="TH SarabunPSK" w:cs="TH SarabunPSK" w:hint="cs"/>
          <w:sz w:val="32"/>
          <w:szCs w:val="32"/>
          <w:cs/>
        </w:rPr>
        <w:t>)</w:t>
      </w:r>
      <w:r w:rsidRPr="00776296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D43A41">
        <w:rPr>
          <w:rFonts w:ascii="TH SarabunPSK" w:hAnsi="TH SarabunPSK" w:cs="TH SarabunPSK" w:hint="cs"/>
          <w:sz w:val="32"/>
          <w:szCs w:val="32"/>
          <w:cs/>
        </w:rPr>
        <w:t>เป็นตลาดที่</w:t>
      </w:r>
      <w:r w:rsidRPr="00776296">
        <w:rPr>
          <w:rFonts w:ascii="TH SarabunPSK" w:hAnsi="TH SarabunPSK" w:cs="TH SarabunPSK"/>
          <w:sz w:val="32"/>
          <w:szCs w:val="32"/>
          <w:cs/>
        </w:rPr>
        <w:t>ข้อมูลข่าวสารทั้งหมดที่ทำให้เกิดการเคลื่อนไหวของราคาหุ้นในอดีตได้ถูกสะท้อนอยู่ในราคาตลาดปัจจุบันแล้ว ถ้าคำกล่าวนี้เป็นจริงข้อมูลเกี่ยวกับแนวโน้มในปัจจุบันของราคาหุ้นสามัญจะไม่มีประโยชน์อะไรในการที่จะเลือกลงทุน</w:t>
      </w:r>
      <w:r w:rsidRPr="007762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6296">
        <w:rPr>
          <w:rFonts w:ascii="TH SarabunPSK" w:hAnsi="TH SarabunPSK" w:cs="TH SarabunPSK"/>
          <w:sz w:val="32"/>
          <w:szCs w:val="32"/>
          <w:cs/>
        </w:rPr>
        <w:t>ทั้งนี้หากเป็นตลาดที่มีประสิทธิภาพระดับอ่อน นักลงทุนจะใช้ การวิเคราะห์เชิงเทคนิ</w:t>
      </w:r>
      <w:r w:rsidRPr="00776296">
        <w:rPr>
          <w:rFonts w:ascii="TH SarabunPSK" w:hAnsi="TH SarabunPSK" w:cs="TH SarabunPSK" w:hint="cs"/>
          <w:sz w:val="32"/>
          <w:szCs w:val="32"/>
          <w:cs/>
        </w:rPr>
        <w:t>ค</w:t>
      </w:r>
      <w:r w:rsidRPr="00776296">
        <w:rPr>
          <w:rFonts w:ascii="TH SarabunPSK" w:hAnsi="TH SarabunPSK" w:cs="TH SarabunPSK"/>
          <w:sz w:val="32"/>
          <w:szCs w:val="32"/>
          <w:cs/>
        </w:rPr>
        <w:t xml:space="preserve"> ในการทำกำไรเหนือตลาดไม่ได้</w:t>
      </w:r>
    </w:p>
    <w:p w14:paraId="17D9E61F" w14:textId="2D5E79FD" w:rsidR="00776296" w:rsidRDefault="00776296" w:rsidP="00095CDB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76296">
        <w:rPr>
          <w:rFonts w:ascii="TH SarabunPSK" w:hAnsi="TH SarabunPSK" w:cs="TH SarabunPSK"/>
          <w:sz w:val="32"/>
          <w:szCs w:val="32"/>
          <w:cs/>
        </w:rPr>
        <w:t>ตลาดมีประสิทธิภาพ</w:t>
      </w:r>
      <w:r w:rsidR="00C006A0">
        <w:rPr>
          <w:rFonts w:ascii="TH SarabunPSK" w:hAnsi="TH SarabunPSK" w:cs="TH SarabunPSK" w:hint="cs"/>
          <w:sz w:val="32"/>
          <w:szCs w:val="32"/>
          <w:cs/>
        </w:rPr>
        <w:t>ระดับปานกลาง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C006A0">
        <w:rPr>
          <w:rFonts w:ascii="TH SarabunPSK" w:hAnsi="TH SarabunPSK" w:cs="TH SarabunPSK" w:hint="cs"/>
          <w:sz w:val="32"/>
          <w:szCs w:val="32"/>
          <w:cs/>
        </w:rPr>
        <w:t>(</w:t>
      </w:r>
      <w:r w:rsidR="00F94EB4" w:rsidRPr="00776296">
        <w:rPr>
          <w:rFonts w:ascii="TH SarabunPSK" w:hAnsi="TH SarabunPSK" w:cs="TH SarabunPSK"/>
          <w:sz w:val="32"/>
          <w:szCs w:val="32"/>
        </w:rPr>
        <w:t>Semi strong</w:t>
      </w:r>
      <w:r w:rsidRPr="00776296">
        <w:rPr>
          <w:rFonts w:ascii="TH SarabunPSK" w:hAnsi="TH SarabunPSK" w:cs="TH SarabunPSK"/>
          <w:sz w:val="32"/>
          <w:szCs w:val="32"/>
        </w:rPr>
        <w:t>-Form Efficiency</w:t>
      </w:r>
      <w:r w:rsidR="00C006A0">
        <w:rPr>
          <w:rFonts w:ascii="TH SarabunPSK" w:hAnsi="TH SarabunPSK" w:cs="TH SarabunPSK" w:hint="cs"/>
          <w:sz w:val="32"/>
          <w:szCs w:val="32"/>
          <w:cs/>
        </w:rPr>
        <w:t>)</w:t>
      </w:r>
      <w:r w:rsidRPr="00776296">
        <w:rPr>
          <w:rFonts w:ascii="TH SarabunPSK" w:hAnsi="TH SarabunPSK" w:cs="TH SarabunPSK"/>
          <w:sz w:val="32"/>
          <w:szCs w:val="32"/>
          <w:cs/>
        </w:rPr>
        <w:t xml:space="preserve">: </w:t>
      </w:r>
      <w:r w:rsidR="00D43A41">
        <w:rPr>
          <w:rFonts w:ascii="TH SarabunPSK" w:hAnsi="TH SarabunPSK" w:cs="TH SarabunPSK" w:hint="cs"/>
          <w:sz w:val="32"/>
          <w:szCs w:val="32"/>
          <w:cs/>
        </w:rPr>
        <w:t>เป็นตลาดที่</w:t>
      </w:r>
      <w:r w:rsidRPr="00776296">
        <w:rPr>
          <w:rFonts w:ascii="TH SarabunPSK" w:hAnsi="TH SarabunPSK" w:cs="TH SarabunPSK"/>
          <w:sz w:val="32"/>
          <w:szCs w:val="32"/>
          <w:cs/>
        </w:rPr>
        <w:t>ราคาปัจจุบันจะสะท้อนข้อมูลข่าวสารที่เปิดเผยให้สาธารณะได้ทราบแล้วทั้งหมด ถ้าคำกล่าวนี้เป็นจริงก็ไม่มีประโยชน์อะไรที่จะศึกษารายงานประจำปีหรือข้อมูลอื่นของบริษัทที่ได้ประกาศให้คนทั่วไปได้ทราบแล้ว</w:t>
      </w:r>
      <w:r w:rsidR="00944D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76296">
        <w:rPr>
          <w:rFonts w:ascii="TH SarabunPSK" w:hAnsi="TH SarabunPSK" w:cs="TH SarabunPSK"/>
          <w:sz w:val="32"/>
          <w:szCs w:val="32"/>
          <w:cs/>
        </w:rPr>
        <w:t>เพราะราคาตลาดนั้นได้ปรับตัวตั้งแต่บริษัทประกาศออกมาแล้วทั้งนี้หากเป็นตลาดที่มีประสิทธิภาพระดับปานกลาง นักลงทุนจะใช้การวิเคราะห์ปัจจัยพื้นฐาน ในการทำกำไรเหนือตลาดไม่ได้</w:t>
      </w:r>
    </w:p>
    <w:p w14:paraId="38DEAFD2" w14:textId="6EC74C29" w:rsidR="00776296" w:rsidRPr="00776296" w:rsidRDefault="00776296" w:rsidP="00095CDB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ตลาดมีประสิทธิภาพ</w:t>
      </w:r>
      <w:r w:rsidR="00C006A0">
        <w:rPr>
          <w:rFonts w:ascii="TH SarabunPSK" w:hAnsi="TH SarabunPSK" w:cs="TH SarabunPSK" w:hint="cs"/>
          <w:sz w:val="32"/>
          <w:szCs w:val="32"/>
          <w:cs/>
        </w:rPr>
        <w:t>ระดับสูง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06A0">
        <w:rPr>
          <w:rFonts w:ascii="TH SarabunPSK" w:hAnsi="TH SarabunPSK" w:cs="TH SarabunPSK" w:hint="cs"/>
          <w:sz w:val="32"/>
          <w:szCs w:val="32"/>
          <w:cs/>
        </w:rPr>
        <w:t>(</w:t>
      </w:r>
      <w:r w:rsidRPr="00776296">
        <w:rPr>
          <w:rFonts w:ascii="TH SarabunPSK" w:hAnsi="TH SarabunPSK" w:cs="TH SarabunPSK"/>
          <w:sz w:val="32"/>
          <w:szCs w:val="32"/>
        </w:rPr>
        <w:t>Strong-Form Efficiency</w:t>
      </w:r>
      <w:r w:rsidR="00C006A0">
        <w:rPr>
          <w:rFonts w:ascii="TH SarabunPSK" w:hAnsi="TH SarabunPSK" w:cs="TH SarabunPSK" w:hint="cs"/>
          <w:sz w:val="32"/>
          <w:szCs w:val="32"/>
          <w:cs/>
        </w:rPr>
        <w:t>)</w:t>
      </w:r>
      <w:r w:rsidRPr="00776296">
        <w:rPr>
          <w:rFonts w:ascii="TH SarabunPSK" w:hAnsi="TH SarabunPSK" w:cs="TH SarabunPSK"/>
          <w:sz w:val="32"/>
          <w:szCs w:val="32"/>
        </w:rPr>
        <w:t xml:space="preserve">: </w:t>
      </w:r>
      <w:r w:rsidRPr="00776296">
        <w:rPr>
          <w:rFonts w:ascii="TH SarabunPSK" w:hAnsi="TH SarabunPSK" w:cs="TH SarabunPSK"/>
          <w:sz w:val="32"/>
          <w:szCs w:val="32"/>
          <w:cs/>
        </w:rPr>
        <w:t>ราคาตลาดในปัจจุบันได้สะท้อนข้อมูลข่าวสารทั้งหมด ไม่ว่าจะได้ประกาศให้ทราบแล้ว หรือว่าเป็นข้อมูลภายในก็ตาม ถ้ารูปแบบนี้เป็นจริงก็หมายความว่า แม้แต่ผู้ที่รู้ข้อมูลภายในก็ไม่สามารถที่จะได้รับผลตอบแทนที่สูงกว่าปกติได้ในตลาดหลักทรัพย์</w:t>
      </w:r>
    </w:p>
    <w:p w14:paraId="2ED7E938" w14:textId="77777777" w:rsidR="00776296" w:rsidRPr="00776296" w:rsidRDefault="00776296" w:rsidP="00776296">
      <w:pPr>
        <w:ind w:left="550"/>
        <w:rPr>
          <w:rFonts w:ascii="TH SarabunPSK" w:hAnsi="TH SarabunPSK" w:cs="TH SarabunPSK"/>
          <w:sz w:val="32"/>
          <w:szCs w:val="32"/>
        </w:rPr>
      </w:pPr>
    </w:p>
    <w:p w14:paraId="7C0CD159" w14:textId="58EBCAC9" w:rsidR="005D1FD7" w:rsidRPr="000E4E8E" w:rsidRDefault="005D1FD7" w:rsidP="00095CD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D1FD7">
        <w:rPr>
          <w:rFonts w:ascii="TH SarabunPSK" w:hAnsi="TH SarabunPSK" w:cs="TH SarabunPSK"/>
          <w:b/>
          <w:bCs/>
          <w:sz w:val="36"/>
          <w:szCs w:val="36"/>
          <w:cs/>
        </w:rPr>
        <w:t>2.2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5D1FD7">
        <w:rPr>
          <w:rFonts w:ascii="TH SarabunPSK" w:hAnsi="TH SarabunPSK" w:cs="TH SarabunPSK"/>
          <w:b/>
          <w:bCs/>
          <w:sz w:val="36"/>
          <w:szCs w:val="36"/>
          <w:cs/>
        </w:rPr>
        <w:t>การศึกษาเชิงประจักษ์ที่เกี่ยวข้อง (</w:t>
      </w:r>
      <w:r w:rsidRPr="005D1FD7">
        <w:rPr>
          <w:rFonts w:ascii="TH SarabunPSK" w:hAnsi="TH SarabunPSK" w:cs="TH SarabunPSK"/>
          <w:b/>
          <w:bCs/>
          <w:sz w:val="36"/>
          <w:szCs w:val="36"/>
        </w:rPr>
        <w:t>Empirical Studies)</w:t>
      </w:r>
      <w:r w:rsidRPr="005D1FD7">
        <w:rPr>
          <w:rFonts w:ascii="TH SarabunPSK" w:hAnsi="TH SarabunPSK" w:cs="TH SarabunPSK"/>
          <w:b/>
          <w:bCs/>
          <w:sz w:val="36"/>
          <w:szCs w:val="36"/>
        </w:rPr>
        <w:cr/>
      </w:r>
      <w:r w:rsidR="00782E9E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782E9E">
        <w:rPr>
          <w:rFonts w:ascii="TH SarabunPSK" w:hAnsi="TH SarabunPSK" w:cs="TH SarabunPSK"/>
          <w:b/>
          <w:bCs/>
          <w:sz w:val="36"/>
          <w:szCs w:val="36"/>
          <w:cs/>
        </w:rPr>
        <w:tab/>
      </w:r>
      <w:r w:rsidR="000E4E8E" w:rsidRPr="000E4E8E">
        <w:rPr>
          <w:rFonts w:ascii="TH SarabunPSK" w:hAnsi="TH SarabunPSK" w:cs="TH SarabunPSK"/>
          <w:sz w:val="36"/>
          <w:szCs w:val="36"/>
          <w:cs/>
        </w:rPr>
        <w:t>อนุชา ดอกไม้</w:t>
      </w:r>
      <w:r w:rsidR="000E4E8E" w:rsidRPr="000E4E8E">
        <w:rPr>
          <w:rFonts w:ascii="TH SarabunPSK" w:hAnsi="TH SarabunPSK" w:cs="TH SarabunPSK"/>
          <w:sz w:val="36"/>
          <w:szCs w:val="36"/>
        </w:rPr>
        <w:t xml:space="preserve"> (2562)</w:t>
      </w:r>
      <w:r w:rsidR="000E4E8E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0E4E8E" w:rsidRPr="000E4E8E">
        <w:rPr>
          <w:rFonts w:ascii="TH SarabunPSK" w:hAnsi="TH SarabunPSK" w:cs="TH SarabunPSK" w:hint="cs"/>
          <w:sz w:val="32"/>
          <w:szCs w:val="32"/>
          <w:cs/>
        </w:rPr>
        <w:t>ได้ศึกษา</w:t>
      </w:r>
      <w:r w:rsidR="000E4E8E" w:rsidRPr="000E4E8E">
        <w:rPr>
          <w:rFonts w:ascii="TH SarabunPSK" w:hAnsi="TH SarabunPSK" w:cs="TH SarabunPSK"/>
          <w:sz w:val="32"/>
          <w:szCs w:val="32"/>
          <w:cs/>
        </w:rPr>
        <w:t>ประสิทธิภาพการวิเคราะห์ทางเทคนิคของสินค้าและผลิตภัณฑ์อ้างอิง 2</w:t>
      </w:r>
      <w:r w:rsidR="00782E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E4E8E" w:rsidRPr="000E4E8E">
        <w:rPr>
          <w:rFonts w:ascii="TH SarabunPSK" w:hAnsi="TH SarabunPSK" w:cs="TH SarabunPSK"/>
          <w:sz w:val="32"/>
          <w:szCs w:val="32"/>
          <w:cs/>
        </w:rPr>
        <w:t>ประเภท ได้แก่สกุลเงิน (</w:t>
      </w:r>
      <w:r w:rsidR="000E4E8E" w:rsidRPr="000E4E8E">
        <w:rPr>
          <w:rFonts w:ascii="TH SarabunPSK" w:hAnsi="TH SarabunPSK" w:cs="TH SarabunPSK"/>
          <w:sz w:val="32"/>
          <w:szCs w:val="32"/>
        </w:rPr>
        <w:t xml:space="preserve">Currency) </w:t>
      </w:r>
      <w:r w:rsidR="000E4E8E" w:rsidRPr="000E4E8E">
        <w:rPr>
          <w:rFonts w:ascii="TH SarabunPSK" w:hAnsi="TH SarabunPSK" w:cs="TH SarabunPSK"/>
          <w:sz w:val="32"/>
          <w:szCs w:val="32"/>
          <w:cs/>
        </w:rPr>
        <w:t>และสินค้าประเภทโลหะมีค่า (</w:t>
      </w:r>
      <w:r w:rsidR="000E4E8E" w:rsidRPr="000E4E8E">
        <w:rPr>
          <w:rFonts w:ascii="TH SarabunPSK" w:hAnsi="TH SarabunPSK" w:cs="TH SarabunPSK"/>
          <w:sz w:val="32"/>
          <w:szCs w:val="32"/>
        </w:rPr>
        <w:t xml:space="preserve">Precious Metals) </w:t>
      </w:r>
      <w:r w:rsidR="000E4E8E" w:rsidRPr="000E4E8E">
        <w:rPr>
          <w:rFonts w:ascii="TH SarabunPSK" w:hAnsi="TH SarabunPSK" w:cs="TH SarabunPSK"/>
          <w:sz w:val="32"/>
          <w:szCs w:val="32"/>
          <w:cs/>
        </w:rPr>
        <w:t>โดยใช้เครื่องมือทางเทคนิคเพื่อทดสอบประสิทธิภาพทางเทคนิค 5</w:t>
      </w:r>
      <w:r w:rsidR="000E4E8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E4E8E" w:rsidRPr="000E4E8E">
        <w:rPr>
          <w:rFonts w:ascii="TH SarabunPSK" w:hAnsi="TH SarabunPSK" w:cs="TH SarabunPSK"/>
          <w:sz w:val="32"/>
          <w:szCs w:val="32"/>
          <w:cs/>
        </w:rPr>
        <w:t xml:space="preserve">เครื่องมือ ได้แก่ </w:t>
      </w:r>
      <w:r w:rsidR="000E4E8E" w:rsidRPr="000E4E8E">
        <w:rPr>
          <w:rFonts w:ascii="TH SarabunPSK" w:hAnsi="TH SarabunPSK" w:cs="TH SarabunPSK"/>
          <w:sz w:val="32"/>
          <w:szCs w:val="32"/>
        </w:rPr>
        <w:t xml:space="preserve">Bollinger Bands (BB), Awesome Oscillator (AO), Moving Average Convergence Divergence (MACD), Relative Strength Index (RSI) </w:t>
      </w:r>
      <w:r w:rsidR="000E4E8E" w:rsidRPr="000E4E8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0E4E8E" w:rsidRPr="000E4E8E">
        <w:rPr>
          <w:rFonts w:ascii="TH SarabunPSK" w:hAnsi="TH SarabunPSK" w:cs="TH SarabunPSK"/>
          <w:sz w:val="32"/>
          <w:szCs w:val="32"/>
        </w:rPr>
        <w:t>Integrated</w:t>
      </w:r>
      <w:r w:rsidR="000E4E8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E4E8E" w:rsidRPr="000E4E8E">
        <w:rPr>
          <w:rFonts w:ascii="TH SarabunPSK" w:hAnsi="TH SarabunPSK" w:cs="TH SarabunPSK"/>
          <w:sz w:val="32"/>
          <w:szCs w:val="32"/>
        </w:rPr>
        <w:t>Technical</w:t>
      </w:r>
      <w:r w:rsidR="000E4E8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E4E8E" w:rsidRPr="000E4E8E">
        <w:rPr>
          <w:rFonts w:ascii="TH SarabunPSK" w:hAnsi="TH SarabunPSK" w:cs="TH SarabunPSK"/>
          <w:sz w:val="32"/>
          <w:szCs w:val="32"/>
          <w:cs/>
        </w:rPr>
        <w:t>โดยข้อมูลที่ใช้ในการวิเคราะห์เป็นข้อมูลย้อนหลัง</w:t>
      </w:r>
      <w:r w:rsidR="000E4E8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E4E8E">
        <w:rPr>
          <w:rFonts w:ascii="TH SarabunPSK" w:hAnsi="TH SarabunPSK" w:cs="TH SarabunPSK"/>
          <w:sz w:val="32"/>
          <w:szCs w:val="32"/>
        </w:rPr>
        <w:t xml:space="preserve">10 </w:t>
      </w:r>
      <w:r w:rsidR="000E4E8E">
        <w:rPr>
          <w:rFonts w:ascii="TH SarabunPSK" w:hAnsi="TH SarabunPSK" w:cs="TH SarabunPSK" w:hint="cs"/>
          <w:sz w:val="32"/>
          <w:szCs w:val="32"/>
          <w:cs/>
        </w:rPr>
        <w:t>ปี</w:t>
      </w:r>
    </w:p>
    <w:p w14:paraId="770CC6FA" w14:textId="60F0788C" w:rsidR="00D43A41" w:rsidRPr="000E4E8E" w:rsidRDefault="000E4E8E" w:rsidP="00095CD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</w:t>
      </w:r>
      <w:r w:rsidRPr="000E4E8E">
        <w:rPr>
          <w:rFonts w:ascii="TH SarabunPSK" w:hAnsi="TH SarabunPSK" w:cs="TH SarabunPSK"/>
          <w:sz w:val="32"/>
          <w:szCs w:val="32"/>
          <w:cs/>
        </w:rPr>
        <w:t>เบญจพร เรืองวงษ์งาม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2559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0E4E8E">
        <w:rPr>
          <w:rFonts w:ascii="TH SarabunPSK" w:hAnsi="TH SarabunPSK" w:cs="TH SarabunPSK"/>
          <w:sz w:val="32"/>
          <w:szCs w:val="32"/>
          <w:cs/>
        </w:rPr>
        <w:t>ศึกษาเพื่อวิเคราะห์หาผลตอบแทนจากการลงทุนโดยใช้การวิเคราะห์ทางเทคนิคของหุ้นบริษัทค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0E4E8E">
        <w:rPr>
          <w:rFonts w:ascii="TH SarabunPSK" w:hAnsi="TH SarabunPSK" w:cs="TH SarabunPSK"/>
          <w:sz w:val="32"/>
          <w:szCs w:val="32"/>
          <w:cs/>
        </w:rPr>
        <w:t>ปลีกขนาดใหญ่ในตลาดหลกัทรัพย</w:t>
      </w:r>
      <w:r>
        <w:rPr>
          <w:rFonts w:ascii="TH SarabunPSK" w:hAnsi="TH SarabunPSK" w:cs="TH SarabunPSK" w:hint="cs"/>
          <w:sz w:val="32"/>
          <w:szCs w:val="32"/>
          <w:cs/>
        </w:rPr>
        <w:t>์แ</w:t>
      </w:r>
      <w:r w:rsidRPr="000E4E8E">
        <w:rPr>
          <w:rFonts w:ascii="TH SarabunPSK" w:hAnsi="TH SarabunPSK" w:cs="TH SarabunPSK"/>
          <w:sz w:val="32"/>
          <w:szCs w:val="32"/>
          <w:cs/>
        </w:rPr>
        <w:t>ห่งประเทศไทยโดยใช</w:t>
      </w:r>
      <w:r>
        <w:rPr>
          <w:rFonts w:ascii="TH SarabunPSK" w:hAnsi="TH SarabunPSK" w:cs="TH SarabunPSK" w:hint="cs"/>
          <w:sz w:val="32"/>
          <w:szCs w:val="32"/>
          <w:cs/>
        </w:rPr>
        <w:t>้เงิน</w:t>
      </w:r>
      <w:r w:rsidRPr="000E4E8E">
        <w:rPr>
          <w:rFonts w:ascii="TH SarabunPSK" w:hAnsi="TH SarabunPSK" w:cs="TH SarabunPSK"/>
          <w:sz w:val="32"/>
          <w:szCs w:val="32"/>
          <w:cs/>
        </w:rPr>
        <w:t xml:space="preserve">ลงทุน </w:t>
      </w:r>
      <w:r w:rsidRPr="000E4E8E">
        <w:rPr>
          <w:rFonts w:ascii="TH SarabunPSK" w:hAnsi="TH SarabunPSK" w:cs="TH SarabunPSK"/>
          <w:sz w:val="32"/>
          <w:szCs w:val="32"/>
        </w:rPr>
        <w:t>1,000,000</w:t>
      </w:r>
      <w:r w:rsidRPr="000E4E8E">
        <w:rPr>
          <w:rFonts w:ascii="TH SarabunPSK" w:hAnsi="TH SarabunPSK" w:cs="TH SarabunPSK"/>
          <w:sz w:val="32"/>
          <w:szCs w:val="32"/>
          <w:cs/>
        </w:rPr>
        <w:t xml:space="preserve"> บาท ซ</w:t>
      </w:r>
      <w:r>
        <w:rPr>
          <w:rFonts w:ascii="TH SarabunPSK" w:hAnsi="TH SarabunPSK" w:cs="TH SarabunPSK" w:hint="cs"/>
          <w:sz w:val="32"/>
          <w:szCs w:val="32"/>
          <w:cs/>
        </w:rPr>
        <w:t>ึ่ง</w:t>
      </w:r>
      <w:r w:rsidRPr="000E4E8E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>ทำ</w:t>
      </w:r>
      <w:r w:rsidRPr="000E4E8E">
        <w:rPr>
          <w:rFonts w:ascii="TH SarabunPSK" w:hAnsi="TH SarabunPSK" w:cs="TH SarabunPSK"/>
          <w:sz w:val="32"/>
          <w:szCs w:val="32"/>
          <w:cs/>
        </w:rPr>
        <w:t>การซ</w:t>
      </w:r>
      <w:r>
        <w:rPr>
          <w:rFonts w:ascii="TH SarabunPSK" w:hAnsi="TH SarabunPSK" w:cs="TH SarabunPSK" w:hint="cs"/>
          <w:sz w:val="32"/>
          <w:szCs w:val="32"/>
          <w:cs/>
        </w:rPr>
        <w:t>ื้</w:t>
      </w:r>
      <w:r w:rsidRPr="000E4E8E">
        <w:rPr>
          <w:rFonts w:ascii="TH SarabunPSK" w:hAnsi="TH SarabunPSK" w:cs="TH SarabunPSK"/>
          <w:sz w:val="32"/>
          <w:szCs w:val="32"/>
          <w:cs/>
        </w:rPr>
        <w:t>อทุกคร</w:t>
      </w:r>
      <w:r>
        <w:rPr>
          <w:rFonts w:ascii="TH SarabunPSK" w:hAnsi="TH SarabunPSK" w:cs="TH SarabunPSK" w:hint="cs"/>
          <w:sz w:val="32"/>
          <w:szCs w:val="32"/>
          <w:cs/>
        </w:rPr>
        <w:t>ั้</w:t>
      </w:r>
      <w:r w:rsidRPr="000E4E8E">
        <w:rPr>
          <w:rFonts w:ascii="TH SarabunPSK" w:hAnsi="TH SarabunPSK" w:cs="TH SarabunPSK"/>
          <w:sz w:val="32"/>
          <w:szCs w:val="32"/>
          <w:cs/>
        </w:rPr>
        <w:t>งที่มีสัญญาณซ</w:t>
      </w:r>
      <w:r>
        <w:rPr>
          <w:rFonts w:ascii="TH SarabunPSK" w:hAnsi="TH SarabunPSK" w:cs="TH SarabunPSK" w:hint="cs"/>
          <w:sz w:val="32"/>
          <w:szCs w:val="32"/>
          <w:cs/>
        </w:rPr>
        <w:t>ื้</w:t>
      </w:r>
      <w:r w:rsidRPr="000E4E8E">
        <w:rPr>
          <w:rFonts w:ascii="TH SarabunPSK" w:hAnsi="TH SarabunPSK" w:cs="TH SarabunPSK"/>
          <w:sz w:val="32"/>
          <w:szCs w:val="32"/>
          <w:cs/>
        </w:rPr>
        <w:t>อและจะขายทุกคร</w:t>
      </w:r>
      <w:r>
        <w:rPr>
          <w:rFonts w:ascii="TH SarabunPSK" w:hAnsi="TH SarabunPSK" w:cs="TH SarabunPSK" w:hint="cs"/>
          <w:sz w:val="32"/>
          <w:szCs w:val="32"/>
          <w:cs/>
        </w:rPr>
        <w:t>ั้</w:t>
      </w:r>
      <w:r w:rsidRPr="000E4E8E">
        <w:rPr>
          <w:rFonts w:ascii="TH SarabunPSK" w:hAnsi="TH SarabunPSK" w:cs="TH SarabunPSK"/>
          <w:sz w:val="32"/>
          <w:szCs w:val="32"/>
          <w:cs/>
        </w:rPr>
        <w:t>งที่มีสัญญาณขายโดยลงทุนในหุ้นกลุ่</w:t>
      </w:r>
      <w:r>
        <w:rPr>
          <w:rFonts w:ascii="TH SarabunPSK" w:hAnsi="TH SarabunPSK" w:cs="TH SarabunPSK" w:hint="cs"/>
          <w:sz w:val="32"/>
          <w:szCs w:val="32"/>
          <w:cs/>
        </w:rPr>
        <w:t>ม</w:t>
      </w:r>
      <w:r w:rsidRPr="000E4E8E">
        <w:rPr>
          <w:rFonts w:ascii="TH SarabunPSK" w:hAnsi="TH SarabunPSK" w:cs="TH SarabunPSK"/>
          <w:sz w:val="32"/>
          <w:szCs w:val="32"/>
          <w:cs/>
        </w:rPr>
        <w:t>พาณิชย์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E4E8E">
        <w:rPr>
          <w:rFonts w:ascii="TH SarabunPSK" w:hAnsi="TH SarabunPSK" w:cs="TH SarabunPSK"/>
          <w:sz w:val="32"/>
          <w:szCs w:val="32"/>
        </w:rPr>
        <w:t xml:space="preserve">(commerce) </w:t>
      </w:r>
      <w:r w:rsidRPr="000E4E8E">
        <w:rPr>
          <w:rFonts w:ascii="TH SarabunPSK" w:hAnsi="TH SarabunPSK" w:cs="TH SarabunPSK"/>
          <w:sz w:val="32"/>
          <w:szCs w:val="32"/>
          <w:cs/>
        </w:rPr>
        <w:t>ที่มีขนาดใหญ่</w:t>
      </w:r>
      <w:r w:rsidR="00730375">
        <w:rPr>
          <w:rFonts w:ascii="TH SarabunPSK" w:hAnsi="TH SarabunPSK" w:cs="TH SarabunPSK"/>
          <w:sz w:val="32"/>
          <w:szCs w:val="32"/>
        </w:rPr>
        <w:t xml:space="preserve"> </w:t>
      </w:r>
      <w:r w:rsidRPr="000E4E8E">
        <w:rPr>
          <w:rFonts w:ascii="TH SarabunPSK" w:hAnsi="TH SarabunPSK" w:cs="TH SarabunPSK"/>
          <w:sz w:val="32"/>
          <w:szCs w:val="32"/>
        </w:rPr>
        <w:t xml:space="preserve">6 </w:t>
      </w:r>
      <w:r w:rsidRPr="000E4E8E">
        <w:rPr>
          <w:rFonts w:ascii="TH SarabunPSK" w:hAnsi="TH SarabunPSK" w:cs="TH SarabunPSK"/>
          <w:sz w:val="32"/>
          <w:szCs w:val="32"/>
          <w:cs/>
        </w:rPr>
        <w:t>หล</w:t>
      </w:r>
      <w:r>
        <w:rPr>
          <w:rFonts w:ascii="TH SarabunPSK" w:hAnsi="TH SarabunPSK" w:cs="TH SarabunPSK" w:hint="cs"/>
          <w:sz w:val="32"/>
          <w:szCs w:val="32"/>
          <w:cs/>
        </w:rPr>
        <w:t>ัก</w:t>
      </w:r>
      <w:r w:rsidRPr="000E4E8E">
        <w:rPr>
          <w:rFonts w:ascii="TH SarabunPSK" w:hAnsi="TH SarabunPSK" w:cs="TH SarabunPSK"/>
          <w:sz w:val="32"/>
          <w:szCs w:val="32"/>
          <w:cs/>
        </w:rPr>
        <w:t>ทรัพย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0E4E8E">
        <w:rPr>
          <w:rFonts w:ascii="TH SarabunPSK" w:hAnsi="TH SarabunPSK" w:cs="TH SarabunPSK"/>
          <w:sz w:val="32"/>
          <w:szCs w:val="32"/>
          <w:cs/>
        </w:rPr>
        <w:t>ซ</w:t>
      </w:r>
      <w:r>
        <w:rPr>
          <w:rFonts w:ascii="TH SarabunPSK" w:hAnsi="TH SarabunPSK" w:cs="TH SarabunPSK" w:hint="cs"/>
          <w:sz w:val="32"/>
          <w:szCs w:val="32"/>
          <w:cs/>
        </w:rPr>
        <w:t>ึ่งหุ้น</w:t>
      </w:r>
      <w:r w:rsidRPr="000E4E8E">
        <w:rPr>
          <w:rFonts w:ascii="TH SarabunPSK" w:hAnsi="TH SarabunPSK" w:cs="TH SarabunPSK"/>
          <w:sz w:val="32"/>
          <w:szCs w:val="32"/>
          <w:cs/>
        </w:rPr>
        <w:t>แต่ละต</w:t>
      </w:r>
      <w:r>
        <w:rPr>
          <w:rFonts w:ascii="TH SarabunPSK" w:hAnsi="TH SarabunPSK" w:cs="TH SarabunPSK" w:hint="cs"/>
          <w:sz w:val="32"/>
          <w:szCs w:val="32"/>
          <w:cs/>
        </w:rPr>
        <w:t>ัวจ</w:t>
      </w:r>
      <w:r w:rsidRPr="000E4E8E">
        <w:rPr>
          <w:rFonts w:ascii="TH SarabunPSK" w:hAnsi="TH SarabunPSK" w:cs="TH SarabunPSK"/>
          <w:sz w:val="32"/>
          <w:szCs w:val="32"/>
          <w:cs/>
        </w:rPr>
        <w:t>ะ</w:t>
      </w:r>
      <w:r w:rsidR="008B5A6D">
        <w:rPr>
          <w:rFonts w:ascii="TH SarabunPSK" w:hAnsi="TH SarabunPSK" w:cs="TH SarabunPSK" w:hint="cs"/>
          <w:sz w:val="32"/>
          <w:szCs w:val="32"/>
          <w:cs/>
        </w:rPr>
        <w:t>ใช้เครื่องมือ</w:t>
      </w:r>
      <w:r w:rsidRPr="000E4E8E">
        <w:rPr>
          <w:rFonts w:ascii="TH SarabunPSK" w:hAnsi="TH SarabunPSK" w:cs="TH SarabunPSK"/>
          <w:sz w:val="32"/>
          <w:szCs w:val="32"/>
          <w:cs/>
        </w:rPr>
        <w:t>ทางเทคนิคท</w:t>
      </w:r>
      <w:r>
        <w:rPr>
          <w:rFonts w:ascii="TH SarabunPSK" w:hAnsi="TH SarabunPSK" w:cs="TH SarabunPSK" w:hint="cs"/>
          <w:sz w:val="32"/>
          <w:szCs w:val="32"/>
          <w:cs/>
        </w:rPr>
        <w:t>ั้ง</w:t>
      </w:r>
      <w:r w:rsidRPr="000E4E8E">
        <w:rPr>
          <w:rFonts w:ascii="TH SarabunPSK" w:hAnsi="TH SarabunPSK" w:cs="TH SarabunPSK"/>
          <w:sz w:val="32"/>
          <w:szCs w:val="32"/>
          <w:cs/>
        </w:rPr>
        <w:t xml:space="preserve"> 5 ชนิด ได้แก่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E4E8E">
        <w:rPr>
          <w:rFonts w:ascii="TH SarabunPSK" w:hAnsi="TH SarabunPSK" w:cs="TH SarabunPSK"/>
          <w:sz w:val="32"/>
          <w:szCs w:val="32"/>
        </w:rPr>
        <w:t xml:space="preserve">Simple Moving Average (SMA), Exponential Moving Average (EMA), </w:t>
      </w:r>
      <w:r w:rsidRPr="000E4E8E">
        <w:rPr>
          <w:rFonts w:ascii="TH SarabunPSK" w:hAnsi="TH SarabunPSK" w:cs="TH SarabunPSK"/>
          <w:sz w:val="32"/>
          <w:szCs w:val="32"/>
          <w:cs/>
        </w:rPr>
        <w:t>เครื่องมือเส้นค่าเฉลี่ยเคลื่อนที่สองเส้น (</w:t>
      </w:r>
      <w:r w:rsidRPr="000E4E8E">
        <w:rPr>
          <w:rFonts w:ascii="TH SarabunPSK" w:hAnsi="TH SarabunPSK" w:cs="TH SarabunPSK"/>
          <w:sz w:val="32"/>
          <w:szCs w:val="32"/>
        </w:rPr>
        <w:t>Moving Average Convergence Divergence: MACD),</w:t>
      </w:r>
      <w:r w:rsidR="00730375">
        <w:rPr>
          <w:rFonts w:ascii="TH SarabunPSK" w:hAnsi="TH SarabunPSK" w:cs="TH SarabunPSK"/>
          <w:sz w:val="32"/>
          <w:szCs w:val="32"/>
        </w:rPr>
        <w:t xml:space="preserve"> </w:t>
      </w:r>
      <w:r w:rsidRPr="000E4E8E">
        <w:rPr>
          <w:rFonts w:ascii="TH SarabunPSK" w:hAnsi="TH SarabunPSK" w:cs="TH SarabunPSK"/>
          <w:sz w:val="32"/>
          <w:szCs w:val="32"/>
          <w:cs/>
        </w:rPr>
        <w:t>เครื่องมือดัชนีก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0E4E8E">
        <w:rPr>
          <w:rFonts w:ascii="TH SarabunPSK" w:hAnsi="TH SarabunPSK" w:cs="TH SarabunPSK"/>
          <w:sz w:val="32"/>
          <w:szCs w:val="32"/>
          <w:cs/>
        </w:rPr>
        <w:t>ล</w:t>
      </w:r>
      <w:r>
        <w:rPr>
          <w:rFonts w:ascii="TH SarabunPSK" w:hAnsi="TH SarabunPSK" w:cs="TH SarabunPSK" w:hint="cs"/>
          <w:sz w:val="32"/>
          <w:szCs w:val="32"/>
          <w:cs/>
        </w:rPr>
        <w:t>ัง</w:t>
      </w:r>
      <w:r w:rsidRPr="000E4E8E">
        <w:rPr>
          <w:rFonts w:ascii="TH SarabunPSK" w:hAnsi="TH SarabunPSK" w:cs="TH SarabunPSK"/>
          <w:sz w:val="32"/>
          <w:szCs w:val="32"/>
          <w:cs/>
        </w:rPr>
        <w:t>สัมพ</w:t>
      </w:r>
      <w:r>
        <w:rPr>
          <w:rFonts w:ascii="TH SarabunPSK" w:hAnsi="TH SarabunPSK" w:cs="TH SarabunPSK" w:hint="cs"/>
          <w:sz w:val="32"/>
          <w:szCs w:val="32"/>
          <w:cs/>
        </w:rPr>
        <w:t>ัทธ์</w:t>
      </w:r>
      <w:r w:rsidR="008A27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E4E8E">
        <w:rPr>
          <w:rFonts w:ascii="TH SarabunPSK" w:hAnsi="TH SarabunPSK" w:cs="TH SarabunPSK"/>
          <w:sz w:val="32"/>
          <w:szCs w:val="32"/>
          <w:cs/>
        </w:rPr>
        <w:t>(</w:t>
      </w:r>
      <w:r w:rsidRPr="000E4E8E">
        <w:rPr>
          <w:rFonts w:ascii="TH SarabunPSK" w:hAnsi="TH SarabunPSK" w:cs="TH SarabunPSK"/>
          <w:sz w:val="32"/>
          <w:szCs w:val="32"/>
        </w:rPr>
        <w:t xml:space="preserve">Relative Strength Index: RSI) </w:t>
      </w:r>
      <w:r w:rsidRPr="000E4E8E">
        <w:rPr>
          <w:rFonts w:ascii="TH SarabunPSK" w:hAnsi="TH SarabunPSK" w:cs="TH SarabunPSK"/>
          <w:sz w:val="32"/>
          <w:szCs w:val="32"/>
          <w:cs/>
        </w:rPr>
        <w:t>และสโตแคสติก (</w:t>
      </w:r>
      <w:r w:rsidRPr="000E4E8E">
        <w:rPr>
          <w:rFonts w:ascii="TH SarabunPSK" w:hAnsi="TH SarabunPSK" w:cs="TH SarabunPSK"/>
          <w:sz w:val="32"/>
          <w:szCs w:val="32"/>
        </w:rPr>
        <w:t>Stochastic)</w:t>
      </w:r>
      <w:r w:rsidR="008A277F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3F337E1" w14:textId="12C50B69" w:rsidR="000E4E8E" w:rsidRPr="003E3CB3" w:rsidRDefault="003E3CB3" w:rsidP="00095CD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</w:t>
      </w:r>
      <w:r w:rsidRPr="003E3CB3">
        <w:rPr>
          <w:rFonts w:ascii="TH SarabunPSK" w:hAnsi="TH SarabunPSK" w:cs="TH SarabunPSK"/>
          <w:sz w:val="32"/>
          <w:szCs w:val="32"/>
        </w:rPr>
        <w:t xml:space="preserve">Chong and Ng (2008)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ใช้เครื่องมือ </w:t>
      </w:r>
      <w:r w:rsidRPr="003E3CB3">
        <w:rPr>
          <w:rFonts w:ascii="TH SarabunPSK" w:hAnsi="TH SarabunPSK" w:cs="TH SarabunPSK"/>
          <w:sz w:val="32"/>
          <w:szCs w:val="32"/>
          <w:cs/>
        </w:rPr>
        <w:t>(</w:t>
      </w:r>
      <w:r w:rsidRPr="003E3CB3">
        <w:rPr>
          <w:rFonts w:ascii="TH SarabunPSK" w:hAnsi="TH SarabunPSK" w:cs="TH SarabunPSK"/>
          <w:sz w:val="32"/>
          <w:szCs w:val="32"/>
        </w:rPr>
        <w:t>Moving Average Convergence Divergence: MACD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และ </w:t>
      </w:r>
      <w:r w:rsidR="00135B23">
        <w:rPr>
          <w:rFonts w:ascii="TH SarabunPSK" w:hAnsi="TH SarabunPSK" w:cs="TH SarabunPSK"/>
          <w:sz w:val="32"/>
          <w:szCs w:val="32"/>
        </w:rPr>
        <w:t>(</w:t>
      </w:r>
      <w:r w:rsidR="00135B23" w:rsidRPr="00135B23">
        <w:rPr>
          <w:rFonts w:ascii="TH SarabunPSK" w:hAnsi="TH SarabunPSK" w:cs="TH SarabunPSK"/>
          <w:sz w:val="32"/>
          <w:szCs w:val="32"/>
        </w:rPr>
        <w:t>Relative Strength Index</w:t>
      </w:r>
      <w:r w:rsidR="00135B23">
        <w:rPr>
          <w:rFonts w:ascii="TH SarabunPSK" w:hAnsi="TH SarabunPSK" w:cs="TH SarabunPSK"/>
          <w:sz w:val="32"/>
          <w:szCs w:val="32"/>
        </w:rPr>
        <w:t xml:space="preserve">: </w:t>
      </w:r>
      <w:r w:rsidR="00135B23" w:rsidRPr="00135B23">
        <w:rPr>
          <w:rFonts w:ascii="TH SarabunPSK" w:hAnsi="TH SarabunPSK" w:cs="TH SarabunPSK"/>
          <w:sz w:val="32"/>
          <w:szCs w:val="32"/>
        </w:rPr>
        <w:t>RSI</w:t>
      </w:r>
      <w:r w:rsidR="00135B23">
        <w:rPr>
          <w:rFonts w:ascii="TH SarabunPSK" w:hAnsi="TH SarabunPSK" w:cs="TH SarabunPSK"/>
          <w:sz w:val="32"/>
          <w:szCs w:val="32"/>
        </w:rPr>
        <w:t xml:space="preserve">) </w:t>
      </w:r>
      <w:r w:rsidR="00135B23">
        <w:rPr>
          <w:rFonts w:ascii="TH SarabunPSK" w:hAnsi="TH SarabunPSK" w:cs="TH SarabunPSK" w:hint="cs"/>
          <w:sz w:val="32"/>
          <w:szCs w:val="32"/>
          <w:cs/>
        </w:rPr>
        <w:t>เพื่อหาอัตราผลตอบแทนจากตลาดหลักทรัพย์ (</w:t>
      </w:r>
      <w:r w:rsidR="00135B23">
        <w:rPr>
          <w:rFonts w:ascii="TH SarabunPSK" w:hAnsi="TH SarabunPSK" w:cs="TH SarabunPSK"/>
          <w:sz w:val="32"/>
          <w:szCs w:val="32"/>
        </w:rPr>
        <w:t>London Stock Exchange</w:t>
      </w:r>
      <w:r w:rsidR="00135B23">
        <w:rPr>
          <w:rFonts w:ascii="TH SarabunPSK" w:hAnsi="TH SarabunPSK" w:cs="TH SarabunPSK" w:hint="cs"/>
          <w:sz w:val="32"/>
          <w:szCs w:val="32"/>
          <w:cs/>
        </w:rPr>
        <w:t>)</w:t>
      </w:r>
      <w:r w:rsidR="00135B23">
        <w:rPr>
          <w:rFonts w:ascii="TH SarabunPSK" w:hAnsi="TH SarabunPSK" w:cs="TH SarabunPSK"/>
          <w:sz w:val="32"/>
          <w:szCs w:val="32"/>
        </w:rPr>
        <w:t xml:space="preserve"> </w:t>
      </w:r>
      <w:r w:rsidR="00135B23">
        <w:rPr>
          <w:rFonts w:ascii="TH SarabunPSK" w:hAnsi="TH SarabunPSK" w:cs="TH SarabunPSK" w:hint="cs"/>
          <w:sz w:val="32"/>
          <w:szCs w:val="32"/>
          <w:cs/>
        </w:rPr>
        <w:t>และวัดประสิทธิภาพจากเครื่องมือทั้งสองว่าสามารถทำกำไรจากตลาดหุ้นในประเทศ</w:t>
      </w:r>
      <w:r w:rsidR="0083006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35B23">
        <w:rPr>
          <w:rFonts w:ascii="TH SarabunPSK" w:hAnsi="TH SarabunPSK" w:cs="TH SarabunPSK" w:hint="cs"/>
          <w:sz w:val="32"/>
          <w:szCs w:val="32"/>
          <w:cs/>
        </w:rPr>
        <w:t xml:space="preserve">เจริญได้แล้วหรือไม่ </w:t>
      </w:r>
      <w:proofErr w:type="gramStart"/>
      <w:r w:rsidR="00135B23">
        <w:rPr>
          <w:rFonts w:ascii="TH SarabunPSK" w:hAnsi="TH SarabunPSK" w:cs="TH SarabunPSK" w:hint="cs"/>
          <w:sz w:val="32"/>
          <w:szCs w:val="32"/>
          <w:cs/>
        </w:rPr>
        <w:t>โดยสรุปว่าทั้งสองเครื่องมือใช้ได้ในตลาดหลักทรัพย์ประเทศ</w:t>
      </w:r>
      <w:r w:rsidR="0083006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35B23">
        <w:rPr>
          <w:rFonts w:ascii="TH SarabunPSK" w:hAnsi="TH SarabunPSK" w:cs="TH SarabunPSK" w:hint="cs"/>
          <w:sz w:val="32"/>
          <w:szCs w:val="32"/>
          <w:cs/>
        </w:rPr>
        <w:t>พัฒนาแล้ว</w:t>
      </w:r>
      <w:proofErr w:type="gramEnd"/>
      <w:r w:rsidR="008A277F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56A6E0" w14:textId="77777777" w:rsidR="000E4E8E" w:rsidRDefault="000E4E8E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D30AD7" w14:textId="601E1DB9" w:rsidR="00533862" w:rsidRDefault="00533862" w:rsidP="0053386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2.</w:t>
      </w:r>
      <w:r w:rsidR="00D43A41">
        <w:rPr>
          <w:rFonts w:ascii="TH SarabunPSK" w:hAnsi="TH SarabunPSK" w:cs="TH SarabunPSK"/>
          <w:b/>
          <w:bCs/>
          <w:sz w:val="36"/>
          <w:szCs w:val="36"/>
        </w:rPr>
        <w:t>3</w:t>
      </w: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อัตราผลตอบแทนจากการลงทุน</w:t>
      </w:r>
      <w:r w:rsidR="00CC034C">
        <w:rPr>
          <w:rFonts w:ascii="TH SarabunPSK" w:hAnsi="TH SarabunPSK" w:cs="TH SarabunPSK" w:hint="cs"/>
          <w:b/>
          <w:bCs/>
          <w:sz w:val="36"/>
          <w:szCs w:val="36"/>
          <w:cs/>
        </w:rPr>
        <w:t>แบบซื้อและถือ (</w:t>
      </w:r>
      <w:r w:rsidR="00CC034C">
        <w:rPr>
          <w:rFonts w:ascii="TH SarabunPSK" w:hAnsi="TH SarabunPSK" w:cs="TH SarabunPSK"/>
          <w:b/>
          <w:bCs/>
          <w:sz w:val="36"/>
          <w:szCs w:val="36"/>
        </w:rPr>
        <w:t>Buy and Hold)</w:t>
      </w:r>
    </w:p>
    <w:p w14:paraId="6CD8A1FD" w14:textId="7B93C837" w:rsidR="00533862" w:rsidRDefault="00533862" w:rsidP="00533862">
      <w:pPr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</w:t>
      </w:r>
      <w:r w:rsidRPr="00533862">
        <w:rPr>
          <w:rFonts w:ascii="TH SarabunPSK" w:hAnsi="TH SarabunPSK" w:cs="TH SarabunPSK" w:hint="cs"/>
          <w:sz w:val="32"/>
          <w:szCs w:val="32"/>
          <w:cs/>
        </w:rPr>
        <w:t>การหาอัตราผลตอบแทนแบบ</w:t>
      </w:r>
      <w:r w:rsidR="00912D11">
        <w:rPr>
          <w:rFonts w:ascii="TH SarabunPSK" w:hAnsi="TH SarabunPSK" w:cs="TH SarabunPSK" w:hint="cs"/>
          <w:sz w:val="32"/>
          <w:szCs w:val="32"/>
          <w:cs/>
        </w:rPr>
        <w:t>ซื้อและถือ</w:t>
      </w:r>
      <w:r w:rsidRPr="00533862">
        <w:rPr>
          <w:rFonts w:ascii="TH SarabunPSK" w:hAnsi="TH SarabunPSK" w:cs="TH SarabunPSK" w:hint="cs"/>
          <w:sz w:val="32"/>
          <w:szCs w:val="32"/>
          <w:cs/>
        </w:rPr>
        <w:t>ไว้ (</w:t>
      </w:r>
      <w:r w:rsidRPr="00533862">
        <w:rPr>
          <w:rFonts w:ascii="TH SarabunPSK" w:hAnsi="TH SarabunPSK" w:cs="TH SarabunPSK"/>
          <w:sz w:val="32"/>
          <w:szCs w:val="32"/>
        </w:rPr>
        <w:t>Buy and Hold</w:t>
      </w:r>
      <w:r w:rsidRPr="00533862">
        <w:rPr>
          <w:rFonts w:ascii="TH SarabunPSK" w:hAnsi="TH SarabunPSK" w:cs="TH SarabunPSK" w:hint="cs"/>
          <w:sz w:val="32"/>
          <w:szCs w:val="32"/>
          <w:cs/>
        </w:rPr>
        <w:t>)</w:t>
      </w:r>
      <w:r w:rsidR="004F2EAB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4F2EAB" w:rsidRPr="00503125">
        <w:rPr>
          <w:rFonts w:ascii="TH SarabunPSK" w:hAnsi="TH SarabunPSK" w:cs="TH SarabunPSK"/>
          <w:sz w:val="32"/>
          <w:szCs w:val="32"/>
          <w:cs/>
        </w:rPr>
        <w:t>ซื้อ</w:t>
      </w:r>
      <w:r w:rsidR="004F2EAB">
        <w:rPr>
          <w:rFonts w:ascii="TH SarabunPSK" w:hAnsi="TH SarabunPSK" w:cs="TH SarabunPSK" w:hint="cs"/>
          <w:sz w:val="32"/>
          <w:szCs w:val="32"/>
          <w:cs/>
        </w:rPr>
        <w:t>ที่ราคาปิด</w:t>
      </w:r>
      <w:r w:rsidR="005311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6F98">
        <w:rPr>
          <w:rFonts w:ascii="TH SarabunPSK" w:hAnsi="TH SarabunPSK" w:cs="TH SarabunPSK" w:hint="cs"/>
          <w:sz w:val="32"/>
          <w:szCs w:val="32"/>
          <w:cs/>
        </w:rPr>
        <w:t xml:space="preserve">ณ วันนี้ </w:t>
      </w:r>
      <w:r w:rsidR="004F2EAB">
        <w:rPr>
          <w:rFonts w:ascii="TH SarabunPSK" w:hAnsi="TH SarabunPSK" w:cs="TH SarabunPSK" w:hint="cs"/>
          <w:sz w:val="32"/>
          <w:szCs w:val="32"/>
          <w:cs/>
        </w:rPr>
        <w:t>(</w:t>
      </w:r>
      <w:r w:rsidR="004F2EAB">
        <w:rPr>
          <w:rFonts w:ascii="TH SarabunPSK" w:hAnsi="TH SarabunPSK" w:cs="TH SarabunPSK"/>
          <w:sz w:val="32"/>
          <w:szCs w:val="32"/>
        </w:rPr>
        <w:t xml:space="preserve">t) </w:t>
      </w:r>
      <w:r w:rsidR="004F2EAB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F2EAB" w:rsidRPr="00503125">
        <w:rPr>
          <w:rFonts w:ascii="TH SarabunPSK" w:hAnsi="TH SarabunPSK" w:cs="TH SarabunPSK"/>
          <w:sz w:val="32"/>
          <w:szCs w:val="32"/>
          <w:cs/>
        </w:rPr>
        <w:t>ขาย</w:t>
      </w:r>
      <w:r w:rsidR="004F2EAB">
        <w:rPr>
          <w:rFonts w:ascii="TH SarabunPSK" w:hAnsi="TH SarabunPSK" w:cs="TH SarabunPSK" w:hint="cs"/>
          <w:sz w:val="32"/>
          <w:szCs w:val="32"/>
          <w:cs/>
        </w:rPr>
        <w:t>ที่ราคาปิดอีก 10 วันข้างหน้า (</w:t>
      </w:r>
      <w:r w:rsidR="004F2EAB">
        <w:rPr>
          <w:rFonts w:ascii="TH SarabunPSK" w:hAnsi="TH SarabunPSK" w:cs="TH SarabunPSK"/>
          <w:sz w:val="32"/>
          <w:szCs w:val="32"/>
        </w:rPr>
        <w:t>t+</w:t>
      </w:r>
      <w:r w:rsidR="004F2EAB">
        <w:rPr>
          <w:rFonts w:ascii="TH SarabunPSK" w:hAnsi="TH SarabunPSK" w:cs="TH SarabunPSK" w:hint="cs"/>
          <w:sz w:val="32"/>
          <w:szCs w:val="32"/>
          <w:cs/>
        </w:rPr>
        <w:t xml:space="preserve">10) </w:t>
      </w:r>
      <w:r>
        <w:rPr>
          <w:rFonts w:ascii="TH SarabunPSK" w:hAnsi="TH SarabunPSK" w:cs="TH SarabunPSK" w:hint="cs"/>
          <w:sz w:val="32"/>
          <w:szCs w:val="32"/>
          <w:cs/>
        </w:rPr>
        <w:t>มีพื้นฐานจากการคำนวน</w:t>
      </w:r>
      <w:r w:rsidR="00C60458">
        <w:rPr>
          <w:rFonts w:ascii="TH SarabunPSK" w:hAnsi="TH SarabunPSK" w:cs="TH SarabunPSK" w:hint="cs"/>
          <w:sz w:val="32"/>
          <w:szCs w:val="32"/>
          <w:cs/>
        </w:rPr>
        <w:t xml:space="preserve">ของการคำนวนอัตราผลตอบแทน </w:t>
      </w:r>
      <w:r w:rsidR="00C60458">
        <w:rPr>
          <w:rFonts w:ascii="TH SarabunPSK" w:hAnsi="TH SarabunPSK" w:cs="TH SarabunPSK"/>
          <w:sz w:val="32"/>
          <w:szCs w:val="32"/>
        </w:rPr>
        <w:t xml:space="preserve">10 </w:t>
      </w:r>
      <w:r w:rsidR="00C60458">
        <w:rPr>
          <w:rFonts w:ascii="TH SarabunPSK" w:hAnsi="TH SarabunPSK" w:cs="TH SarabunPSK" w:hint="cs"/>
          <w:sz w:val="32"/>
          <w:szCs w:val="32"/>
          <w:cs/>
        </w:rPr>
        <w:t xml:space="preserve">วัน </w:t>
      </w:r>
      <w:r w:rsidR="00C60458">
        <w:rPr>
          <w:rFonts w:ascii="TH SarabunPSK" w:hAnsi="TH SarabunPSK" w:cs="TH SarabunPSK"/>
          <w:sz w:val="32"/>
          <w:szCs w:val="32"/>
        </w:rPr>
        <w:t>(</w:t>
      </w:r>
      <m:oMath>
        <m:sSubSup>
          <m:sSubSup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H SarabunPSK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t</m:t>
            </m:r>
          </m:sub>
          <m:sup>
            <m:r>
              <w:rPr>
                <w:rFonts w:ascii="Cambria Math" w:hAnsi="Cambria Math" w:cs="TH SarabunPSK"/>
                <w:sz w:val="24"/>
                <w:szCs w:val="24"/>
              </w:rPr>
              <m:t>10</m:t>
            </m:r>
          </m:sup>
        </m:sSubSup>
      </m:oMath>
      <w:r w:rsidR="00C60458" w:rsidRPr="00C60458">
        <w:rPr>
          <w:rFonts w:ascii="TH SarabunPSK" w:eastAsiaTheme="minorEastAsia" w:hAnsi="TH SarabunPSK" w:cs="TH SarabunPSK"/>
          <w:sz w:val="32"/>
          <w:szCs w:val="32"/>
        </w:rPr>
        <w:t>)</w:t>
      </w:r>
      <w:r w:rsidR="00C60458"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="00C60458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โดยสามารถคำนวนได้จาก </w:t>
      </w:r>
    </w:p>
    <w:p w14:paraId="12E490CF" w14:textId="70991672" w:rsidR="00C60458" w:rsidRPr="005A41C3" w:rsidRDefault="00354EE7" w:rsidP="00533862">
      <w:pPr>
        <w:rPr>
          <w:rFonts w:ascii="TH SarabunPSK" w:eastAsiaTheme="minorEastAsia" w:hAnsi="TH SarabunPSK" w:cs="TH SarabunPSK"/>
          <w:sz w:val="28"/>
        </w:rPr>
      </w:pPr>
      <m:oMathPara>
        <m:oMath>
          <m:sSubSup>
            <m:sSubSup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Sup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buy&amp;hold</m:t>
              </m:r>
            </m:sub>
            <m:sup>
              <m:r>
                <w:rPr>
                  <w:rFonts w:ascii="Cambria Math" w:hAnsi="Cambria Math" w:cs="TH SarabunPSK"/>
                  <w:sz w:val="28"/>
                </w:rPr>
                <m:t>10</m:t>
              </m:r>
            </m:sup>
          </m:sSubSup>
          <m:r>
            <w:rPr>
              <w:rFonts w:ascii="Cambria Math" w:hAnsi="Cambria Math" w:cs="TH SarabunPSK"/>
              <w:sz w:val="28"/>
            </w:rPr>
            <m:t>=</m:t>
          </m:r>
          <m:func>
            <m:func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 w:cs="TH SarabunPSK"/>
                      <w:sz w:val="28"/>
                      <w:szCs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PSK"/>
                      <w:sz w:val="28"/>
                      <w:szCs w:val="32"/>
                    </w:rPr>
                    <m:t>log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  <w:szCs w:val="32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H SarabunPSK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/>
                          <w:sz w:val="28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H SarabunPSK"/>
                          <w:sz w:val="28"/>
                        </w:rPr>
                        <m:t>t+10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H SarabunPSK"/>
              <w:sz w:val="28"/>
            </w:rPr>
            <m:t>-</m:t>
          </m:r>
          <m:sSub>
            <m:sSubPr>
              <m:ctrlPr>
                <w:rPr>
                  <w:rFonts w:ascii="Cambria Math" w:hAnsi="Cambria Math" w:cs="TH SarabunPSK"/>
                  <w:sz w:val="28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PSK"/>
                  <w:sz w:val="28"/>
                  <w:szCs w:val="32"/>
                </w:rPr>
                <m:t>log</m:t>
              </m:r>
            </m:e>
            <m:sub>
              <m:r>
                <w:rPr>
                  <w:rFonts w:ascii="Cambria Math" w:hAnsi="Cambria Math" w:cs="TH SarabunPSK"/>
                  <w:sz w:val="28"/>
                  <w:szCs w:val="32"/>
                </w:rPr>
                <m:t>e</m:t>
              </m:r>
            </m:sub>
          </m:sSub>
          <m:r>
            <w:rPr>
              <w:rFonts w:ascii="Cambria Math" w:hAnsi="Cambria Math" w:cs="TH SarabunPSK"/>
              <w:sz w:val="28"/>
            </w:rPr>
            <m:t>(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P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t</m:t>
              </m:r>
            </m:sub>
          </m:sSub>
          <m:r>
            <w:rPr>
              <w:rFonts w:ascii="Cambria Math" w:hAnsi="Cambria Math" w:cs="TH SarabunPSK"/>
              <w:sz w:val="28"/>
            </w:rPr>
            <m:t>)</m:t>
          </m:r>
        </m:oMath>
      </m:oMathPara>
    </w:p>
    <w:p w14:paraId="7269B305" w14:textId="77777777" w:rsidR="005A41C3" w:rsidRPr="00C60458" w:rsidRDefault="005A41C3" w:rsidP="00533862">
      <w:pPr>
        <w:rPr>
          <w:rFonts w:ascii="TH SarabunPSK" w:hAnsi="TH SarabunPSK" w:cs="TH SarabunPSK"/>
          <w:sz w:val="28"/>
          <w:cs/>
        </w:rPr>
      </w:pPr>
    </w:p>
    <w:p w14:paraId="214ED983" w14:textId="77777777" w:rsidR="00C60458" w:rsidRDefault="00C60458" w:rsidP="00D442E9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</w:p>
    <w:p w14:paraId="5A359699" w14:textId="54D9C7F6" w:rsidR="00D442E9" w:rsidRPr="00D442E9" w:rsidRDefault="00D442E9" w:rsidP="00D442E9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  <w:r w:rsidRPr="00D442E9">
        <w:rPr>
          <w:rFonts w:ascii="TH SarabunPSK" w:hAnsi="TH SarabunPSK" w:cs="TH SarabunPSK"/>
          <w:b/>
          <w:bCs/>
          <w:sz w:val="36"/>
          <w:szCs w:val="36"/>
        </w:rPr>
        <w:t>2.</w:t>
      </w:r>
      <w:r w:rsidR="00D43A41">
        <w:rPr>
          <w:rFonts w:ascii="TH SarabunPSK" w:hAnsi="TH SarabunPSK" w:cs="TH SarabunPSK"/>
          <w:b/>
          <w:bCs/>
          <w:sz w:val="36"/>
          <w:szCs w:val="36"/>
        </w:rPr>
        <w:t>4</w:t>
      </w:r>
      <w:r w:rsidRPr="00D442E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D442E9">
        <w:rPr>
          <w:rFonts w:ascii="TH SarabunPSK" w:hAnsi="TH SarabunPSK" w:cs="TH SarabunPSK"/>
          <w:b/>
          <w:bCs/>
          <w:sz w:val="36"/>
          <w:szCs w:val="36"/>
          <w:cs/>
        </w:rPr>
        <w:t>ดัชนีตัวบ่งชี้ทางเทคนิค (การวิเคราะห์ทางเทคนิค) และ</w:t>
      </w:r>
      <w:r w:rsidR="00CC034C">
        <w:rPr>
          <w:rFonts w:ascii="TH SarabunPSK" w:hAnsi="TH SarabunPSK" w:cs="TH SarabunPSK"/>
          <w:b/>
          <w:bCs/>
          <w:sz w:val="36"/>
          <w:szCs w:val="36"/>
          <w:cs/>
        </w:rPr>
        <w:t>กฎ</w:t>
      </w:r>
      <w:r w:rsidRPr="00D442E9">
        <w:rPr>
          <w:rFonts w:ascii="TH SarabunPSK" w:hAnsi="TH SarabunPSK" w:cs="TH SarabunPSK"/>
          <w:b/>
          <w:bCs/>
          <w:sz w:val="36"/>
          <w:szCs w:val="36"/>
          <w:cs/>
        </w:rPr>
        <w:t xml:space="preserve">การซื้อการขาย                                  </w:t>
      </w:r>
      <w:r w:rsidRPr="00D442E9">
        <w:rPr>
          <w:rFonts w:ascii="TH SarabunPSK" w:hAnsi="TH SarabunPSK" w:cs="TH SarabunPSK"/>
          <w:b/>
          <w:bCs/>
          <w:sz w:val="36"/>
          <w:szCs w:val="36"/>
        </w:rPr>
        <w:t xml:space="preserve">       </w:t>
      </w:r>
    </w:p>
    <w:p w14:paraId="7D8D6139" w14:textId="4E673461" w:rsidR="00D442E9" w:rsidRPr="00D442E9" w:rsidRDefault="00D442E9" w:rsidP="00D442E9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 </w:t>
      </w:r>
      <w:r w:rsidRPr="00D442E9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D442E9">
        <w:rPr>
          <w:rFonts w:ascii="TH SarabunPSK" w:hAnsi="TH SarabunPSK" w:cs="TH SarabunPSK"/>
          <w:b/>
          <w:bCs/>
          <w:sz w:val="36"/>
          <w:szCs w:val="36"/>
          <w:cs/>
        </w:rPr>
        <w:t>(</w:t>
      </w:r>
      <w:r w:rsidRPr="00D442E9">
        <w:rPr>
          <w:rFonts w:ascii="TH SarabunPSK" w:hAnsi="TH SarabunPSK" w:cs="TH SarabunPSK"/>
          <w:b/>
          <w:bCs/>
          <w:sz w:val="36"/>
          <w:szCs w:val="36"/>
        </w:rPr>
        <w:t>Technical Indicator and Trading Rules)</w:t>
      </w:r>
    </w:p>
    <w:p w14:paraId="10126819" w14:textId="6879DA13" w:rsidR="00D442E9" w:rsidRDefault="007704E4" w:rsidP="002653C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442E9">
        <w:rPr>
          <w:rFonts w:ascii="TH SarabunPSK" w:hAnsi="TH SarabunPSK" w:cs="TH SarabunPSK" w:hint="cs"/>
          <w:sz w:val="32"/>
          <w:szCs w:val="32"/>
          <w:cs/>
        </w:rPr>
        <w:t>งานวิจัยนี้กล่าวถึงแนวคิดการวิเคราะห์ทางเทคนิค</w:t>
      </w:r>
      <w:r w:rsidR="00730375">
        <w:rPr>
          <w:rFonts w:ascii="TH SarabunPSK" w:hAnsi="TH SarabunPSK" w:cs="TH SarabunPSK"/>
          <w:sz w:val="32"/>
          <w:szCs w:val="32"/>
        </w:rPr>
        <w:t xml:space="preserve"> </w:t>
      </w:r>
      <w:r w:rsidR="00D442E9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CC034C">
        <w:rPr>
          <w:rFonts w:ascii="TH SarabunPSK" w:hAnsi="TH SarabunPSK" w:cs="TH SarabunPSK" w:hint="cs"/>
          <w:sz w:val="32"/>
          <w:szCs w:val="32"/>
          <w:cs/>
        </w:rPr>
        <w:t>กฎ</w:t>
      </w:r>
      <w:r w:rsidR="00D442E9">
        <w:rPr>
          <w:rFonts w:ascii="TH SarabunPSK" w:hAnsi="TH SarabunPSK" w:cs="TH SarabunPSK" w:hint="cs"/>
          <w:sz w:val="32"/>
          <w:szCs w:val="32"/>
          <w:cs/>
        </w:rPr>
        <w:t xml:space="preserve">การซื้อขายของการวิเคราะห์ทางเทคนิคโดยใช้การวิเคราะห์ </w:t>
      </w:r>
      <w:r w:rsidR="00D442E9">
        <w:rPr>
          <w:rFonts w:ascii="TH SarabunPSK" w:hAnsi="TH SarabunPSK" w:cs="TH SarabunPSK"/>
          <w:sz w:val="32"/>
          <w:szCs w:val="32"/>
        </w:rPr>
        <w:t>1</w:t>
      </w:r>
      <w:r w:rsidR="009C4749">
        <w:rPr>
          <w:rFonts w:ascii="TH SarabunPSK" w:hAnsi="TH SarabunPSK" w:cs="TH SarabunPSK"/>
          <w:sz w:val="32"/>
          <w:szCs w:val="32"/>
        </w:rPr>
        <w:t>)</w:t>
      </w:r>
      <w:r w:rsidR="00D442E9">
        <w:rPr>
          <w:rFonts w:ascii="TH SarabunPSK" w:hAnsi="TH SarabunPSK" w:cs="TH SarabunPSK"/>
          <w:sz w:val="32"/>
          <w:szCs w:val="32"/>
        </w:rPr>
        <w:t xml:space="preserve"> </w:t>
      </w:r>
      <w:r w:rsidR="00D442E9" w:rsidRPr="00D442E9">
        <w:rPr>
          <w:rFonts w:ascii="TH SarabunPSK" w:hAnsi="TH SarabunPSK" w:cs="TH SarabunPSK"/>
          <w:sz w:val="32"/>
          <w:szCs w:val="32"/>
        </w:rPr>
        <w:t>Moving Average Convergence Divergence (MACD)</w:t>
      </w:r>
      <w:r w:rsidR="00D442E9">
        <w:rPr>
          <w:rFonts w:ascii="TH SarabunPSK" w:hAnsi="TH SarabunPSK" w:cs="TH SarabunPSK"/>
          <w:sz w:val="32"/>
          <w:szCs w:val="32"/>
        </w:rPr>
        <w:t xml:space="preserve"> </w:t>
      </w:r>
      <w:r w:rsidR="00D442E9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E00CAB">
        <w:rPr>
          <w:rFonts w:ascii="TH SarabunPSK" w:hAnsi="TH SarabunPSK" w:cs="TH SarabunPSK" w:hint="cs"/>
          <w:sz w:val="32"/>
          <w:szCs w:val="32"/>
          <w:cs/>
        </w:rPr>
        <w:t>ดัชนีบ่งชี้</w:t>
      </w:r>
      <w:r w:rsidR="002A4AAA">
        <w:rPr>
          <w:rFonts w:ascii="TH SarabunPSK" w:hAnsi="TH SarabunPSK" w:cs="TH SarabunPSK" w:hint="cs"/>
          <w:sz w:val="32"/>
          <w:szCs w:val="32"/>
          <w:cs/>
        </w:rPr>
        <w:t xml:space="preserve">ที่เป็นแนวคิดจากการนำเส้น </w:t>
      </w:r>
      <w:r w:rsidR="002A4AAA">
        <w:rPr>
          <w:rFonts w:ascii="TH SarabunPSK" w:hAnsi="TH SarabunPSK" w:cs="TH SarabunPSK"/>
          <w:sz w:val="32"/>
          <w:szCs w:val="32"/>
        </w:rPr>
        <w:t xml:space="preserve">Moving Average </w:t>
      </w:r>
      <w:r w:rsidR="007677EA">
        <w:rPr>
          <w:rFonts w:ascii="TH SarabunPSK" w:hAnsi="TH SarabunPSK" w:cs="TH SarabunPSK"/>
          <w:sz w:val="32"/>
          <w:szCs w:val="32"/>
        </w:rPr>
        <w:t xml:space="preserve">2 </w:t>
      </w:r>
      <w:r w:rsidR="002A4AAA">
        <w:rPr>
          <w:rFonts w:ascii="TH SarabunPSK" w:hAnsi="TH SarabunPSK" w:cs="TH SarabunPSK" w:hint="cs"/>
          <w:sz w:val="32"/>
          <w:szCs w:val="32"/>
          <w:cs/>
        </w:rPr>
        <w:t xml:space="preserve">เส้นมาวิเคราะห์บ่งบอกถึงแนวโน้มของราคา </w:t>
      </w:r>
      <w:r w:rsidR="002A4AAA">
        <w:rPr>
          <w:rFonts w:ascii="TH SarabunPSK" w:hAnsi="TH SarabunPSK" w:cs="TH SarabunPSK"/>
          <w:sz w:val="32"/>
          <w:szCs w:val="32"/>
        </w:rPr>
        <w:t>2</w:t>
      </w:r>
      <w:r w:rsidR="009C4749">
        <w:rPr>
          <w:rFonts w:ascii="TH SarabunPSK" w:hAnsi="TH SarabunPSK" w:cs="TH SarabunPSK"/>
          <w:sz w:val="32"/>
          <w:szCs w:val="32"/>
        </w:rPr>
        <w:t>)</w:t>
      </w:r>
      <w:r w:rsidR="002A4AAA">
        <w:rPr>
          <w:rFonts w:ascii="TH SarabunPSK" w:hAnsi="TH SarabunPSK" w:cs="TH SarabunPSK"/>
          <w:sz w:val="32"/>
          <w:szCs w:val="32"/>
        </w:rPr>
        <w:t xml:space="preserve"> </w:t>
      </w:r>
      <w:r w:rsidR="002A4AAA" w:rsidRPr="002A4AAA">
        <w:rPr>
          <w:rFonts w:ascii="TH SarabunPSK" w:hAnsi="TH SarabunPSK" w:cs="TH SarabunPSK"/>
          <w:sz w:val="32"/>
          <w:szCs w:val="32"/>
        </w:rPr>
        <w:t xml:space="preserve">Relative Strength Index (RSI) </w:t>
      </w:r>
      <w:r w:rsidR="002A4AAA">
        <w:rPr>
          <w:rFonts w:ascii="TH SarabunPSK" w:hAnsi="TH SarabunPSK" w:cs="TH SarabunPSK" w:hint="cs"/>
          <w:sz w:val="32"/>
          <w:szCs w:val="32"/>
          <w:cs/>
        </w:rPr>
        <w:t>ให้ข้อมูลการเคลื่อนไหวของราคาว่าจะมีโมเมนตัมไปในทิศทางไหน (</w:t>
      </w:r>
      <w:r w:rsidR="002A4AAA">
        <w:rPr>
          <w:rFonts w:ascii="TH SarabunPSK" w:hAnsi="TH SarabunPSK" w:cs="TH SarabunPSK"/>
          <w:sz w:val="32"/>
          <w:szCs w:val="32"/>
        </w:rPr>
        <w:t>Momentum</w:t>
      </w:r>
      <w:r w:rsidR="002A4AAA">
        <w:rPr>
          <w:rFonts w:ascii="TH SarabunPSK" w:hAnsi="TH SarabunPSK" w:cs="TH SarabunPSK" w:hint="cs"/>
          <w:sz w:val="32"/>
          <w:szCs w:val="32"/>
          <w:cs/>
        </w:rPr>
        <w:t>)</w:t>
      </w:r>
      <w:r w:rsidR="002A4AAA" w:rsidRPr="002A4AAA">
        <w:rPr>
          <w:rFonts w:ascii="TH SarabunPSK" w:hAnsi="TH SarabunPSK" w:cs="TH SarabunPSK"/>
          <w:sz w:val="32"/>
          <w:szCs w:val="32"/>
        </w:rPr>
        <w:t xml:space="preserve"> </w:t>
      </w:r>
      <w:r w:rsidR="002A4AAA">
        <w:rPr>
          <w:rFonts w:ascii="TH SarabunPSK" w:hAnsi="TH SarabunPSK" w:cs="TH SarabunPSK" w:hint="cs"/>
          <w:sz w:val="32"/>
          <w:szCs w:val="32"/>
          <w:cs/>
        </w:rPr>
        <w:t xml:space="preserve">บ่งบอกถึงสภาวะ </w:t>
      </w:r>
      <w:r w:rsidR="002A4AAA">
        <w:rPr>
          <w:rFonts w:ascii="TH SarabunPSK" w:hAnsi="TH SarabunPSK" w:cs="TH SarabunPSK"/>
          <w:sz w:val="32"/>
          <w:szCs w:val="32"/>
        </w:rPr>
        <w:t>“</w:t>
      </w:r>
      <w:r w:rsidR="002A4AAA">
        <w:rPr>
          <w:rFonts w:ascii="TH SarabunPSK" w:hAnsi="TH SarabunPSK" w:cs="TH SarabunPSK" w:hint="cs"/>
          <w:sz w:val="32"/>
          <w:szCs w:val="32"/>
          <w:cs/>
        </w:rPr>
        <w:t>ซื้อมากเกินไป</w:t>
      </w:r>
      <w:r w:rsidR="009C474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9C4749">
        <w:rPr>
          <w:rFonts w:ascii="TH SarabunPSK" w:hAnsi="TH SarabunPSK" w:cs="TH SarabunPSK"/>
          <w:sz w:val="32"/>
          <w:szCs w:val="32"/>
        </w:rPr>
        <w:t>Over</w:t>
      </w:r>
      <w:r w:rsidR="00CD065B">
        <w:rPr>
          <w:rFonts w:ascii="TH SarabunPSK" w:hAnsi="TH SarabunPSK" w:cs="TH SarabunPSK"/>
          <w:sz w:val="32"/>
          <w:szCs w:val="32"/>
        </w:rPr>
        <w:t>b</w:t>
      </w:r>
      <w:r w:rsidR="009C4749">
        <w:rPr>
          <w:rFonts w:ascii="TH SarabunPSK" w:hAnsi="TH SarabunPSK" w:cs="TH SarabunPSK"/>
          <w:sz w:val="32"/>
          <w:szCs w:val="32"/>
        </w:rPr>
        <w:t>ought</w:t>
      </w:r>
      <w:r w:rsidR="009C4749">
        <w:rPr>
          <w:rFonts w:ascii="TH SarabunPSK" w:hAnsi="TH SarabunPSK" w:cs="TH SarabunPSK" w:hint="cs"/>
          <w:sz w:val="32"/>
          <w:szCs w:val="32"/>
          <w:cs/>
        </w:rPr>
        <w:t>)</w:t>
      </w:r>
      <w:r w:rsidR="002A4AAA">
        <w:rPr>
          <w:rFonts w:ascii="TH SarabunPSK" w:hAnsi="TH SarabunPSK" w:cs="TH SarabunPSK"/>
          <w:sz w:val="32"/>
          <w:szCs w:val="32"/>
        </w:rPr>
        <w:t>”</w:t>
      </w:r>
      <w:r w:rsidR="002A4AAA">
        <w:rPr>
          <w:rFonts w:ascii="TH SarabunPSK" w:hAnsi="TH SarabunPSK" w:cs="TH SarabunPSK" w:hint="cs"/>
          <w:sz w:val="32"/>
          <w:szCs w:val="32"/>
          <w:cs/>
        </w:rPr>
        <w:t xml:space="preserve"> หรือ</w:t>
      </w:r>
      <w:r w:rsidR="002A4AAA">
        <w:rPr>
          <w:rFonts w:ascii="TH SarabunPSK" w:hAnsi="TH SarabunPSK" w:cs="TH SarabunPSK"/>
          <w:sz w:val="32"/>
          <w:szCs w:val="32"/>
        </w:rPr>
        <w:t xml:space="preserve"> “</w:t>
      </w:r>
      <w:r w:rsidR="002A4AAA">
        <w:rPr>
          <w:rFonts w:ascii="TH SarabunPSK" w:hAnsi="TH SarabunPSK" w:cs="TH SarabunPSK" w:hint="cs"/>
          <w:sz w:val="32"/>
          <w:szCs w:val="32"/>
          <w:cs/>
        </w:rPr>
        <w:t>ขายมากเกินไป</w:t>
      </w:r>
      <w:r w:rsidR="007677EA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7677EA">
        <w:rPr>
          <w:rFonts w:ascii="TH SarabunPSK" w:hAnsi="TH SarabunPSK" w:cs="TH SarabunPSK"/>
          <w:sz w:val="32"/>
          <w:szCs w:val="32"/>
        </w:rPr>
        <w:t>Over</w:t>
      </w:r>
      <w:r w:rsidR="00CD065B">
        <w:rPr>
          <w:rFonts w:ascii="TH SarabunPSK" w:hAnsi="TH SarabunPSK" w:cs="TH SarabunPSK"/>
          <w:sz w:val="32"/>
          <w:szCs w:val="32"/>
        </w:rPr>
        <w:t>s</w:t>
      </w:r>
      <w:r w:rsidR="007677EA">
        <w:rPr>
          <w:rFonts w:ascii="TH SarabunPSK" w:hAnsi="TH SarabunPSK" w:cs="TH SarabunPSK"/>
          <w:sz w:val="32"/>
          <w:szCs w:val="32"/>
        </w:rPr>
        <w:t>old</w:t>
      </w:r>
      <w:r w:rsidR="007677EA">
        <w:rPr>
          <w:rFonts w:ascii="TH SarabunPSK" w:hAnsi="TH SarabunPSK" w:cs="TH SarabunPSK" w:hint="cs"/>
          <w:sz w:val="32"/>
          <w:szCs w:val="32"/>
          <w:cs/>
        </w:rPr>
        <w:t>)</w:t>
      </w:r>
      <w:r w:rsidR="002A4AAA">
        <w:rPr>
          <w:rFonts w:ascii="TH SarabunPSK" w:hAnsi="TH SarabunPSK" w:cs="TH SarabunPSK"/>
          <w:sz w:val="32"/>
          <w:szCs w:val="32"/>
        </w:rPr>
        <w:t>”</w:t>
      </w:r>
      <w:r w:rsidR="002A4AAA" w:rsidRPr="002A4AAA">
        <w:rPr>
          <w:rFonts w:ascii="TH SarabunPSK" w:hAnsi="TH SarabunPSK" w:cs="TH SarabunPSK"/>
          <w:sz w:val="32"/>
          <w:szCs w:val="32"/>
        </w:rPr>
        <w:t xml:space="preserve">  </w:t>
      </w:r>
      <w:r w:rsidR="002A4AAA">
        <w:rPr>
          <w:rFonts w:ascii="TH SarabunPSK" w:hAnsi="TH SarabunPSK" w:cs="TH SarabunPSK" w:hint="cs"/>
          <w:sz w:val="32"/>
          <w:szCs w:val="32"/>
          <w:cs/>
        </w:rPr>
        <w:t>โดยจะแบ่ง</w:t>
      </w:r>
      <w:r w:rsidR="00CC034C">
        <w:rPr>
          <w:rFonts w:ascii="TH SarabunPSK" w:hAnsi="TH SarabunPSK" w:cs="TH SarabunPSK" w:hint="cs"/>
          <w:sz w:val="32"/>
          <w:szCs w:val="32"/>
          <w:cs/>
        </w:rPr>
        <w:t>กฎ</w:t>
      </w:r>
      <w:r w:rsidR="002A4AAA">
        <w:rPr>
          <w:rFonts w:ascii="TH SarabunPSK" w:hAnsi="TH SarabunPSK" w:cs="TH SarabunPSK" w:hint="cs"/>
          <w:sz w:val="32"/>
          <w:szCs w:val="32"/>
          <w:cs/>
        </w:rPr>
        <w:t>ในการวิเคราะห์เพื่อจะดูว่าให้ผลตอบแทนว่ามีประสิทธิภาพมากแค่ไหนโดยเปรียบ</w:t>
      </w:r>
      <w:r w:rsidR="00336681">
        <w:rPr>
          <w:rFonts w:ascii="TH SarabunPSK" w:hAnsi="TH SarabunPSK" w:cs="TH SarabunPSK" w:hint="cs"/>
          <w:sz w:val="32"/>
          <w:szCs w:val="32"/>
          <w:cs/>
        </w:rPr>
        <w:t>เทียบ</w:t>
      </w:r>
      <w:r w:rsidR="002A4AAA">
        <w:rPr>
          <w:rFonts w:ascii="TH SarabunPSK" w:hAnsi="TH SarabunPSK" w:cs="TH SarabunPSK" w:hint="cs"/>
          <w:sz w:val="32"/>
          <w:szCs w:val="32"/>
          <w:cs/>
        </w:rPr>
        <w:t>กับการลงทุนแบบซื้อแล</w:t>
      </w:r>
      <w:r w:rsidR="007677EA">
        <w:rPr>
          <w:rFonts w:ascii="TH SarabunPSK" w:hAnsi="TH SarabunPSK" w:cs="TH SarabunPSK" w:hint="cs"/>
          <w:sz w:val="32"/>
          <w:szCs w:val="32"/>
          <w:cs/>
        </w:rPr>
        <w:t>ะ</w:t>
      </w:r>
      <w:r w:rsidR="002A4AAA">
        <w:rPr>
          <w:rFonts w:ascii="TH SarabunPSK" w:hAnsi="TH SarabunPSK" w:cs="TH SarabunPSK" w:hint="cs"/>
          <w:sz w:val="32"/>
          <w:szCs w:val="32"/>
          <w:cs/>
        </w:rPr>
        <w:t>ถือไว้ (</w:t>
      </w:r>
      <w:r w:rsidR="002A4AAA">
        <w:rPr>
          <w:rFonts w:ascii="TH SarabunPSK" w:hAnsi="TH SarabunPSK" w:cs="TH SarabunPSK"/>
          <w:sz w:val="32"/>
          <w:szCs w:val="32"/>
        </w:rPr>
        <w:t>Buy and Hold</w:t>
      </w:r>
      <w:r w:rsidR="002A4AAA">
        <w:rPr>
          <w:rFonts w:ascii="TH SarabunPSK" w:hAnsi="TH SarabunPSK" w:cs="TH SarabunPSK" w:hint="cs"/>
          <w:sz w:val="32"/>
          <w:szCs w:val="32"/>
          <w:cs/>
        </w:rPr>
        <w:t>)</w:t>
      </w:r>
      <w:r w:rsidR="005A42C1">
        <w:rPr>
          <w:rFonts w:ascii="TH SarabunPSK" w:hAnsi="TH SarabunPSK" w:cs="TH SarabunPSK" w:hint="cs"/>
          <w:sz w:val="32"/>
          <w:szCs w:val="32"/>
          <w:cs/>
        </w:rPr>
        <w:t xml:space="preserve"> และดูว่ากลยุทธ์แบบใดให้ผลตอบแทนเฉลี่ยที่มากกว่ากัน</w:t>
      </w:r>
      <w:r w:rsidR="002A4AAA" w:rsidRPr="002A4AAA">
        <w:rPr>
          <w:rFonts w:ascii="TH SarabunPSK" w:hAnsi="TH SarabunPSK" w:cs="TH SarabunPSK"/>
          <w:sz w:val="32"/>
          <w:szCs w:val="32"/>
        </w:rPr>
        <w:t xml:space="preserve">                                                                  </w:t>
      </w:r>
    </w:p>
    <w:p w14:paraId="1AD95023" w14:textId="08EC062D" w:rsidR="001E4E1D" w:rsidRDefault="006715CB" w:rsidP="00D442E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       </w:t>
      </w:r>
    </w:p>
    <w:p w14:paraId="0FB5B3D8" w14:textId="77777777" w:rsidR="005A41C3" w:rsidRDefault="001E4E1D" w:rsidP="00D442E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   </w:t>
      </w:r>
    </w:p>
    <w:p w14:paraId="354DF1E9" w14:textId="77777777" w:rsidR="005A41C3" w:rsidRDefault="005A41C3" w:rsidP="00D442E9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C8AF5A" w14:textId="60C9270B" w:rsidR="00D442E9" w:rsidRDefault="005A41C3" w:rsidP="00D442E9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        </w:t>
      </w:r>
      <w:r w:rsidR="00614C5D" w:rsidRPr="00614C5D">
        <w:rPr>
          <w:rFonts w:ascii="TH SarabunPSK" w:hAnsi="TH SarabunPSK" w:cs="TH SarabunPSK"/>
          <w:b/>
          <w:bCs/>
          <w:sz w:val="36"/>
          <w:szCs w:val="36"/>
        </w:rPr>
        <w:t>2.</w:t>
      </w:r>
      <w:r w:rsidR="00D43A41">
        <w:rPr>
          <w:rFonts w:ascii="TH SarabunPSK" w:hAnsi="TH SarabunPSK" w:cs="TH SarabunPSK"/>
          <w:b/>
          <w:bCs/>
          <w:sz w:val="36"/>
          <w:szCs w:val="36"/>
        </w:rPr>
        <w:t>4</w:t>
      </w:r>
      <w:r w:rsidR="00614C5D" w:rsidRPr="00614C5D">
        <w:rPr>
          <w:rFonts w:ascii="TH SarabunPSK" w:hAnsi="TH SarabunPSK" w:cs="TH SarabunPSK"/>
          <w:b/>
          <w:bCs/>
          <w:sz w:val="36"/>
          <w:szCs w:val="36"/>
        </w:rPr>
        <w:t>.1 Exponential Moving Average (EMA)</w:t>
      </w:r>
    </w:p>
    <w:p w14:paraId="31641BE4" w14:textId="20DD1699" w:rsidR="00EB1F08" w:rsidRDefault="00D30890" w:rsidP="00FB625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hint="cs"/>
          <w:cs/>
        </w:rPr>
        <w:t xml:space="preserve">   </w:t>
      </w:r>
      <w:r w:rsidR="00FB625C">
        <w:rPr>
          <w:rFonts w:hint="cs"/>
          <w:cs/>
        </w:rPr>
        <w:t xml:space="preserve">  </w:t>
      </w:r>
      <w:r>
        <w:rPr>
          <w:rFonts w:hint="cs"/>
          <w:cs/>
        </w:rPr>
        <w:t xml:space="preserve">       </w:t>
      </w:r>
      <w:r w:rsidR="005A41C3">
        <w:t xml:space="preserve">            </w:t>
      </w:r>
      <w:r w:rsidR="004E3653">
        <w:t xml:space="preserve"> </w:t>
      </w:r>
      <w:r w:rsidR="005A41C3">
        <w:t xml:space="preserve"> </w:t>
      </w:r>
      <w:r w:rsidRPr="00FB625C">
        <w:rPr>
          <w:rFonts w:ascii="TH SarabunPSK" w:hAnsi="TH SarabunPSK" w:cs="TH SarabunPSK"/>
          <w:sz w:val="32"/>
          <w:szCs w:val="32"/>
          <w:cs/>
        </w:rPr>
        <w:t xml:space="preserve">เส้นค่าเฉลี่ยเคลื่อนที่ในรูปแบบ </w:t>
      </w:r>
      <w:r w:rsidRPr="00FB625C">
        <w:rPr>
          <w:rFonts w:ascii="TH SarabunPSK" w:hAnsi="TH SarabunPSK" w:cs="TH SarabunPSK"/>
          <w:sz w:val="32"/>
          <w:szCs w:val="32"/>
        </w:rPr>
        <w:t>Exponential</w:t>
      </w:r>
      <w:r w:rsidR="004A50E9" w:rsidRPr="00FB625C">
        <w:rPr>
          <w:rFonts w:ascii="TH SarabunPSK" w:hAnsi="TH SarabunPSK" w:cs="TH SarabunPSK"/>
          <w:sz w:val="32"/>
          <w:szCs w:val="32"/>
        </w:rPr>
        <w:t xml:space="preserve"> </w:t>
      </w:r>
      <w:r w:rsidR="004A50E9" w:rsidRPr="00FB625C">
        <w:rPr>
          <w:rFonts w:ascii="TH SarabunPSK" w:hAnsi="TH SarabunPSK" w:cs="TH SarabunPSK"/>
          <w:sz w:val="32"/>
          <w:szCs w:val="32"/>
          <w:cs/>
        </w:rPr>
        <w:t>เป็น</w:t>
      </w:r>
      <w:r w:rsidR="00E00CAB">
        <w:rPr>
          <w:rFonts w:ascii="TH SarabunPSK" w:hAnsi="TH SarabunPSK" w:cs="TH SarabunPSK" w:hint="cs"/>
          <w:sz w:val="32"/>
          <w:szCs w:val="32"/>
          <w:cs/>
        </w:rPr>
        <w:t>ดัชนีบ่งชี้</w:t>
      </w:r>
      <w:r w:rsidR="00FB625C" w:rsidRPr="00FB625C">
        <w:rPr>
          <w:rFonts w:ascii="TH SarabunPSK" w:hAnsi="TH SarabunPSK" w:cs="TH SarabunPSK"/>
          <w:sz w:val="32"/>
          <w:szCs w:val="32"/>
          <w:cs/>
        </w:rPr>
        <w:t>ทางเทคนิคที่ใช้ ให้น้ำหนักที่มาก</w:t>
      </w:r>
    </w:p>
    <w:p w14:paraId="72A4657E" w14:textId="7BD3DD4E" w:rsidR="00D30890" w:rsidRDefault="00EB1F08" w:rsidP="00FB625C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5A41C3">
        <w:rPr>
          <w:rFonts w:ascii="TH SarabunPSK" w:hAnsi="TH SarabunPSK" w:cs="TH SarabunPSK"/>
          <w:sz w:val="32"/>
          <w:szCs w:val="32"/>
        </w:rPr>
        <w:t xml:space="preserve">          </w:t>
      </w:r>
      <w:r w:rsidR="004E3653">
        <w:rPr>
          <w:rFonts w:ascii="TH SarabunPSK" w:hAnsi="TH SarabunPSK" w:cs="TH SarabunPSK"/>
          <w:sz w:val="32"/>
          <w:szCs w:val="32"/>
        </w:rPr>
        <w:t xml:space="preserve"> </w:t>
      </w:r>
      <w:r w:rsidR="00FB625C" w:rsidRPr="00FB625C">
        <w:rPr>
          <w:rFonts w:ascii="TH SarabunPSK" w:hAnsi="TH SarabunPSK" w:cs="TH SarabunPSK"/>
          <w:sz w:val="32"/>
          <w:szCs w:val="32"/>
          <w:cs/>
        </w:rPr>
        <w:t>ขึ้นกับราคาล่าสุดในการคำนวณ</w:t>
      </w:r>
      <w:r w:rsidR="00FB6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B625C" w:rsidRPr="00FB625C">
        <w:rPr>
          <w:rFonts w:ascii="TH SarabunPSK" w:hAnsi="TH SarabunPSK" w:cs="TH SarabunPSK"/>
          <w:sz w:val="32"/>
          <w:szCs w:val="32"/>
          <w:cs/>
        </w:rPr>
        <w:t xml:space="preserve">การใช้เส้น </w:t>
      </w:r>
      <w:r w:rsidR="00FB625C" w:rsidRPr="00FB625C">
        <w:rPr>
          <w:rFonts w:ascii="TH SarabunPSK" w:hAnsi="TH SarabunPSK" w:cs="TH SarabunPSK"/>
          <w:sz w:val="32"/>
          <w:szCs w:val="32"/>
        </w:rPr>
        <w:t xml:space="preserve">EMA </w:t>
      </w:r>
      <w:r w:rsidR="00FB625C" w:rsidRPr="00FB625C">
        <w:rPr>
          <w:rFonts w:ascii="TH SarabunPSK" w:hAnsi="TH SarabunPSK" w:cs="TH SarabunPSK"/>
          <w:sz w:val="32"/>
          <w:szCs w:val="32"/>
          <w:cs/>
        </w:rPr>
        <w:t>เพื่อระบุทิศทางของแนวโน้มของราคา</w:t>
      </w:r>
    </w:p>
    <w:p w14:paraId="7A171BAF" w14:textId="77777777" w:rsidR="00FB625C" w:rsidRPr="00FB625C" w:rsidRDefault="00FB625C" w:rsidP="00FB625C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683F98F" w14:textId="05B1DE2C" w:rsidR="006715CB" w:rsidRPr="00D30890" w:rsidRDefault="006715CB" w:rsidP="00D442E9">
      <w:pPr>
        <w:rPr>
          <w:rFonts w:ascii="TH SarabunPSK" w:hAnsi="TH SarabunPSK" w:cs="TH SarabunPSK"/>
          <w:b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       </w:t>
      </w:r>
      <w:r w:rsidR="00D30890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752072">
        <w:rPr>
          <w:rFonts w:ascii="TH SarabunPSK" w:hAnsi="TH SarabunPSK" w:cs="TH SarabunPSK"/>
          <w:b/>
          <w:bCs/>
          <w:sz w:val="36"/>
          <w:szCs w:val="36"/>
        </w:rPr>
        <w:t xml:space="preserve">   </w:t>
      </w:r>
      <w:r w:rsidR="00F81D57">
        <w:rPr>
          <w:rFonts w:ascii="TH SarabunPSK" w:hAnsi="TH SarabunPSK" w:cs="TH SarabunPSK"/>
          <w:b/>
          <w:bCs/>
          <w:sz w:val="36"/>
          <w:szCs w:val="36"/>
        </w:rPr>
        <w:t xml:space="preserve">   </w:t>
      </w:r>
      <w:r w:rsidRPr="006715CB">
        <w:rPr>
          <w:rFonts w:ascii="TH SarabunPSK" w:hAnsi="TH SarabunPSK" w:cs="TH SarabunPSK"/>
          <w:b/>
          <w:bCs/>
          <w:sz w:val="36"/>
          <w:szCs w:val="36"/>
        </w:rPr>
        <w:t>EMA</w:t>
      </w:r>
      <w:r w:rsidR="005668B7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5668B7">
        <w:rPr>
          <w:rFonts w:ascii="TH SarabunPSK" w:hAnsi="TH SarabunPSK" w:cs="TH SarabunPSK"/>
          <w:b/>
          <w:bCs/>
          <w:sz w:val="36"/>
          <w:szCs w:val="36"/>
          <w:vertAlign w:val="subscript"/>
        </w:rPr>
        <w:t>t</w:t>
      </w:r>
      <w:r w:rsidRPr="006715CB">
        <w:rPr>
          <w:rFonts w:ascii="TH SarabunPSK" w:hAnsi="TH SarabunPSK" w:cs="TH SarabunPSK"/>
          <w:b/>
          <w:bCs/>
          <w:sz w:val="36"/>
          <w:szCs w:val="36"/>
        </w:rPr>
        <w:t xml:space="preserve"> =</w:t>
      </w:r>
      <w:r w:rsidR="005668B7">
        <w:rPr>
          <w:rFonts w:ascii="TH SarabunPSK" w:hAnsi="TH SarabunPSK" w:cs="TH SarabunPSK"/>
          <w:b/>
          <w:bCs/>
          <w:sz w:val="36"/>
          <w:szCs w:val="36"/>
        </w:rPr>
        <w:t xml:space="preserve">  </w:t>
      </w:r>
      <m:oMath>
        <m:f>
          <m:fPr>
            <m:ctrlPr>
              <w:rPr>
                <w:rFonts w:ascii="Cambria Math" w:hAnsi="Cambria Math" w:cs="TH SarabunPSK"/>
                <w:b/>
                <w:bCs/>
                <w:i/>
                <w:sz w:val="36"/>
                <w:szCs w:val="36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t</m:t>
                </m:r>
              </m:sub>
            </m:sSub>
            <m:r>
              <m:rPr>
                <m:sty m:val="bi"/>
              </m:rPr>
              <w:rPr>
                <w:rFonts w:ascii="Cambria Math" w:hAnsi="Cambria Math" w:cs="TH SarabunPSK"/>
                <w:sz w:val="36"/>
                <w:szCs w:val="36"/>
              </w:rPr>
              <m:t xml:space="preserve">  + </m:t>
            </m:r>
            <m:d>
              <m:d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1+α</m:t>
                </m:r>
              </m:e>
            </m:d>
            <m:r>
              <m:rPr>
                <m:sty m:val="bi"/>
              </m:rPr>
              <w:rPr>
                <w:rFonts w:ascii="Cambria Math" w:hAnsi="Cambria Math" w:cs="TH SarabunPSK"/>
                <w:sz w:val="36"/>
                <w:szCs w:val="36"/>
              </w:rPr>
              <m:t xml:space="preserve"> </m:t>
            </m:r>
            <m:sSub>
              <m:sSub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t-1</m:t>
                </m:r>
              </m:sub>
            </m:sSub>
            <m:r>
              <m:rPr>
                <m:sty m:val="bi"/>
              </m:rPr>
              <w:rPr>
                <w:rFonts w:ascii="Cambria Math" w:hAnsi="Cambria Math" w:cs="TH SarabunPSK"/>
                <w:sz w:val="36"/>
                <w:szCs w:val="36"/>
              </w:rPr>
              <m:t xml:space="preserve"> +  </m:t>
            </m:r>
            <m:sSup>
              <m:sSup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(1-α)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H SarabunPSK"/>
                <w:sz w:val="36"/>
                <w:szCs w:val="36"/>
              </w:rPr>
              <m:t xml:space="preserve"> </m:t>
            </m:r>
            <m:sSub>
              <m:sSub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t-2</m:t>
                </m:r>
              </m:sub>
            </m:sSub>
            <m:r>
              <m:rPr>
                <m:sty m:val="bi"/>
              </m:rPr>
              <w:rPr>
                <w:rFonts w:ascii="Cambria Math" w:hAnsi="Cambria Math" w:cs="TH SarabunPSK"/>
                <w:sz w:val="36"/>
                <w:szCs w:val="36"/>
              </w:rPr>
              <m:t xml:space="preserve"> + …….  + </m:t>
            </m:r>
            <m:sSup>
              <m:sSup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H SarabunPSK"/>
                        <w:b/>
                        <w:bCs/>
                        <w:i/>
                        <w:sz w:val="36"/>
                        <w:szCs w:val="36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PSK"/>
                        <w:sz w:val="36"/>
                        <w:szCs w:val="36"/>
                      </w:rPr>
                      <m:t>1-α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t</m:t>
                </m:r>
              </m:sup>
            </m:sSup>
            <m:r>
              <m:rPr>
                <m:sty m:val="bi"/>
              </m:rPr>
              <w:rPr>
                <w:rFonts w:ascii="Cambria Math" w:hAnsi="Cambria Math" w:cs="TH SarabunPSK"/>
                <w:sz w:val="36"/>
                <w:szCs w:val="36"/>
              </w:rPr>
              <m:t xml:space="preserve"> </m:t>
            </m:r>
            <m:sSub>
              <m:sSub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0</m:t>
                </m:r>
              </m:sub>
            </m:sSub>
          </m:num>
          <m:den>
            <m:r>
              <m:rPr>
                <m:sty m:val="bi"/>
              </m:rPr>
              <w:rPr>
                <w:rFonts w:ascii="Cambria Math" w:hAnsi="Cambria Math" w:cs="TH SarabunPSK"/>
                <w:sz w:val="36"/>
                <w:szCs w:val="36"/>
              </w:rPr>
              <m:t xml:space="preserve">1 +  </m:t>
            </m:r>
            <m:d>
              <m:d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1-α</m:t>
                </m:r>
              </m:e>
            </m:d>
            <m:r>
              <m:rPr>
                <m:sty m:val="bi"/>
              </m:rPr>
              <w:rPr>
                <w:rFonts w:ascii="Cambria Math" w:hAnsi="Cambria Math" w:cs="TH SarabunPSK"/>
                <w:sz w:val="36"/>
                <w:szCs w:val="36"/>
              </w:rPr>
              <m:t xml:space="preserve"> +  </m:t>
            </m:r>
            <m:sSup>
              <m:sSup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(1+α)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hAnsi="Cambria Math" w:cs="TH SarabunPSK"/>
                <w:sz w:val="36"/>
                <w:szCs w:val="36"/>
              </w:rPr>
              <m:t xml:space="preserve"> + ……. +  </m:t>
            </m:r>
            <m:sSup>
              <m:sSupPr>
                <m:ctrlPr>
                  <w:rPr>
                    <w:rFonts w:ascii="Cambria Math" w:hAnsi="Cambria Math" w:cs="TH SarabunPSK"/>
                    <w:b/>
                    <w:bCs/>
                    <w:i/>
                    <w:sz w:val="36"/>
                    <w:szCs w:val="36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(1+α)</m:t>
                </m:r>
              </m:e>
              <m:sup>
                <m:r>
                  <m:rPr>
                    <m:sty m:val="bi"/>
                  </m:rPr>
                  <w:rPr>
                    <w:rFonts w:ascii="Cambria Math" w:hAnsi="Cambria Math" w:cs="TH SarabunPSK"/>
                    <w:sz w:val="36"/>
                    <w:szCs w:val="36"/>
                  </w:rPr>
                  <m:t>t</m:t>
                </m:r>
              </m:sup>
            </m:sSup>
          </m:den>
        </m:f>
      </m:oMath>
    </w:p>
    <w:p w14:paraId="6811245C" w14:textId="7D320483" w:rsidR="00D30890" w:rsidRDefault="00D30890" w:rsidP="00D442E9">
      <w:pPr>
        <w:rPr>
          <w:rFonts w:ascii="TH SarabunPSK" w:eastAsiaTheme="minorEastAsia" w:hAnsi="TH SarabunPSK" w:cs="TH SarabunPSK"/>
          <w:i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 w:rsidR="00752072">
        <w:rPr>
          <w:rFonts w:ascii="TH SarabunPSK" w:hAnsi="TH SarabunPSK" w:cs="TH SarabunPSK"/>
          <w:sz w:val="32"/>
          <w:szCs w:val="32"/>
        </w:rPr>
        <w:t xml:space="preserve">   </w:t>
      </w:r>
      <w:r w:rsidR="00F81D57"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 </w:t>
      </w:r>
      <w:r w:rsidRPr="00D30890">
        <w:rPr>
          <w:rFonts w:ascii="TH SarabunPSK" w:hAnsi="TH SarabunPSK" w:cs="TH SarabunPSK"/>
          <w:sz w:val="32"/>
          <w:szCs w:val="32"/>
        </w:rPr>
        <w:t>Smoothing (</w:t>
      </w:r>
      <w:r w:rsidR="004A50E9">
        <w:rPr>
          <w:rFonts w:ascii="Times New Roman" w:hAnsi="Times New Roman" w:cs="Times New Roman"/>
          <w:sz w:val="32"/>
          <w:szCs w:val="32"/>
        </w:rPr>
        <w:t>α</w:t>
      </w:r>
      <w:r w:rsidRPr="00D30890">
        <w:rPr>
          <w:rFonts w:ascii="TH SarabunPSK" w:hAnsi="TH SarabunPSK" w:cs="TH SarabunPSK"/>
          <w:sz w:val="32"/>
          <w:szCs w:val="32"/>
        </w:rPr>
        <w:t xml:space="preserve">)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2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(N+1)</m:t>
            </m:r>
          </m:den>
        </m:f>
      </m:oMath>
    </w:p>
    <w:p w14:paraId="1AE7AF8B" w14:textId="77777777" w:rsidR="001C290F" w:rsidRPr="00D30890" w:rsidRDefault="001C290F" w:rsidP="00D442E9">
      <w:pPr>
        <w:rPr>
          <w:rFonts w:ascii="TH SarabunPSK" w:hAnsi="TH SarabunPSK" w:cs="TH SarabunPSK"/>
          <w:sz w:val="32"/>
          <w:szCs w:val="32"/>
        </w:rPr>
      </w:pPr>
    </w:p>
    <w:p w14:paraId="31C093E8" w14:textId="7A02A286" w:rsidR="0043238C" w:rsidRPr="0043238C" w:rsidRDefault="005A41C3" w:rsidP="005A41C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     </w:t>
      </w:r>
      <w:r w:rsidR="004E3653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43238C">
        <w:rPr>
          <w:rFonts w:ascii="TH SarabunPSK" w:hAnsi="TH SarabunPSK" w:cs="TH SarabunPSK"/>
          <w:b/>
          <w:bCs/>
          <w:sz w:val="36"/>
          <w:szCs w:val="36"/>
        </w:rPr>
        <w:t xml:space="preserve">2.4.2 </w:t>
      </w:r>
      <w:r w:rsidR="00D442E9" w:rsidRPr="0043238C">
        <w:rPr>
          <w:rFonts w:ascii="TH SarabunPSK" w:hAnsi="TH SarabunPSK" w:cs="TH SarabunPSK"/>
          <w:b/>
          <w:bCs/>
          <w:sz w:val="36"/>
          <w:szCs w:val="36"/>
        </w:rPr>
        <w:t xml:space="preserve">Moving Average Convergence Divergence (MACD)        </w:t>
      </w:r>
      <w:r w:rsidR="0043238C" w:rsidRPr="0043238C">
        <w:rPr>
          <w:rFonts w:ascii="TH SarabunPSK" w:hAnsi="TH SarabunPSK" w:cs="TH SarabunPSK"/>
          <w:b/>
          <w:bCs/>
          <w:sz w:val="36"/>
          <w:szCs w:val="36"/>
        </w:rPr>
        <w:t xml:space="preserve">  </w:t>
      </w:r>
    </w:p>
    <w:p w14:paraId="6C0CCA8A" w14:textId="605F5C6D" w:rsidR="00E00CAB" w:rsidRDefault="004E3653" w:rsidP="00B542F3">
      <w:pPr>
        <w:pStyle w:val="ListParagraph"/>
        <w:ind w:left="120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</w:t>
      </w:r>
      <w:r w:rsidR="00962CC8">
        <w:rPr>
          <w:rFonts w:ascii="TH SarabunPSK" w:hAnsi="TH SarabunPSK" w:cs="TH SarabunPSK"/>
          <w:sz w:val="32"/>
          <w:szCs w:val="32"/>
        </w:rPr>
        <w:t xml:space="preserve">MACD </w:t>
      </w:r>
      <w:r w:rsidR="00962CC8" w:rsidRPr="00962CC8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962CC8" w:rsidRPr="00962CC8">
        <w:rPr>
          <w:rFonts w:ascii="TH SarabunPSK" w:hAnsi="TH SarabunPSK" w:cs="TH SarabunPSK"/>
          <w:sz w:val="32"/>
          <w:szCs w:val="32"/>
        </w:rPr>
        <w:t xml:space="preserve">Indicators </w:t>
      </w:r>
      <w:r w:rsidR="00962CC8" w:rsidRPr="00962CC8">
        <w:rPr>
          <w:rFonts w:ascii="TH SarabunPSK" w:hAnsi="TH SarabunPSK" w:cs="TH SarabunPSK"/>
          <w:sz w:val="32"/>
          <w:szCs w:val="32"/>
          <w:cs/>
        </w:rPr>
        <w:t>ซึ่งใช้วัดโมเมนตัม</w:t>
      </w:r>
      <w:r w:rsidR="00E00CAB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E00CAB">
        <w:rPr>
          <w:rFonts w:ascii="TH SarabunPSK" w:hAnsi="TH SarabunPSK" w:cs="TH SarabunPSK"/>
          <w:sz w:val="32"/>
          <w:szCs w:val="32"/>
        </w:rPr>
        <w:t>Momentum</w:t>
      </w:r>
      <w:r w:rsidR="00E00CAB">
        <w:rPr>
          <w:rFonts w:ascii="TH SarabunPSK" w:hAnsi="TH SarabunPSK" w:cs="TH SarabunPSK" w:hint="cs"/>
          <w:sz w:val="32"/>
          <w:szCs w:val="32"/>
          <w:cs/>
        </w:rPr>
        <w:t>)</w:t>
      </w:r>
      <w:r w:rsidR="00AB24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62CC8" w:rsidRPr="00962CC8">
        <w:rPr>
          <w:rFonts w:ascii="TH SarabunPSK" w:hAnsi="TH SarabunPSK" w:cs="TH SarabunPSK"/>
          <w:sz w:val="32"/>
          <w:szCs w:val="32"/>
          <w:cs/>
        </w:rPr>
        <w:t>และด้วยกลยุทธ์เกี่ยวกับการ</w:t>
      </w:r>
      <w:r w:rsidR="00E00CAB">
        <w:rPr>
          <w:rFonts w:ascii="TH SarabunPSK" w:hAnsi="TH SarabunPSK" w:cs="TH SarabunPSK"/>
          <w:sz w:val="32"/>
          <w:szCs w:val="32"/>
        </w:rPr>
        <w:t xml:space="preserve"> </w:t>
      </w:r>
    </w:p>
    <w:p w14:paraId="1476CFBD" w14:textId="77777777" w:rsidR="00B542F3" w:rsidRDefault="00E00CAB" w:rsidP="00B542F3">
      <w:pPr>
        <w:pStyle w:val="ListParagraph"/>
        <w:ind w:left="120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</w:t>
      </w:r>
      <w:r w:rsidR="00962CC8" w:rsidRPr="00962CC8">
        <w:rPr>
          <w:rFonts w:ascii="TH SarabunPSK" w:hAnsi="TH SarabunPSK" w:cs="TH SarabunPSK"/>
          <w:sz w:val="32"/>
          <w:szCs w:val="32"/>
          <w:cs/>
        </w:rPr>
        <w:t xml:space="preserve">เคลื่อนที่ตามแนวโน้ม </w:t>
      </w:r>
      <w:r w:rsidR="00962CC8" w:rsidRPr="00E00CAB">
        <w:rPr>
          <w:rFonts w:ascii="TH SarabunPSK" w:hAnsi="TH SarabunPSK" w:cs="TH SarabunPSK"/>
          <w:sz w:val="32"/>
          <w:szCs w:val="32"/>
          <w:cs/>
        </w:rPr>
        <w:t>โดยถูกค</w:t>
      </w:r>
      <w:r w:rsidR="00962CC8" w:rsidRPr="00E00CAB">
        <w:rPr>
          <w:rFonts w:ascii="TH SarabunPSK" w:hAnsi="TH SarabunPSK" w:cs="TH SarabunPSK" w:hint="cs"/>
          <w:sz w:val="32"/>
          <w:szCs w:val="32"/>
          <w:cs/>
        </w:rPr>
        <w:t>ำ</w:t>
      </w:r>
      <w:r w:rsidR="00962CC8" w:rsidRPr="00E00CAB">
        <w:rPr>
          <w:rFonts w:ascii="TH SarabunPSK" w:hAnsi="TH SarabunPSK" w:cs="TH SarabunPSK"/>
          <w:sz w:val="32"/>
          <w:szCs w:val="32"/>
          <w:cs/>
        </w:rPr>
        <w:t xml:space="preserve">นวณจากค่าเฉลี่ยของราคา ซึ่งประกอบด้วย </w:t>
      </w:r>
      <w:r w:rsidR="00962CC8" w:rsidRPr="00E00CAB">
        <w:rPr>
          <w:rFonts w:ascii="TH SarabunPSK" w:hAnsi="TH SarabunPSK" w:cs="TH SarabunPSK"/>
          <w:sz w:val="32"/>
          <w:szCs w:val="32"/>
        </w:rPr>
        <w:t xml:space="preserve">2 </w:t>
      </w:r>
      <w:r w:rsidR="00962CC8" w:rsidRPr="00E00CAB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="00B542F3">
        <w:rPr>
          <w:rFonts w:ascii="TH SarabunPSK" w:hAnsi="TH SarabunPSK" w:cs="TH SarabunPSK"/>
          <w:sz w:val="32"/>
          <w:szCs w:val="32"/>
        </w:rPr>
        <w:t xml:space="preserve"> </w:t>
      </w:r>
    </w:p>
    <w:p w14:paraId="6FC4917C" w14:textId="6B1C3EF9" w:rsidR="00962CC8" w:rsidRPr="00B542F3" w:rsidRDefault="00B542F3" w:rsidP="00B542F3">
      <w:pPr>
        <w:pStyle w:val="ListParagraph"/>
        <w:ind w:left="120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</w:t>
      </w:r>
      <w:r w:rsidR="00864D1A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="00962CC8" w:rsidRPr="00E00CA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A6D4E">
        <w:rPr>
          <w:rFonts w:ascii="TH SarabunPSK" w:hAnsi="TH SarabunPSK" w:cs="TH SarabunPSK" w:hint="cs"/>
          <w:sz w:val="32"/>
          <w:szCs w:val="32"/>
          <w:cs/>
        </w:rPr>
        <w:t>ส่วนที่</w:t>
      </w:r>
      <w:r w:rsidR="00962CC8" w:rsidRPr="00E00CA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62CC8" w:rsidRPr="00E00CAB">
        <w:rPr>
          <w:rFonts w:ascii="TH SarabunPSK" w:hAnsi="TH SarabunPSK" w:cs="TH SarabunPSK"/>
          <w:sz w:val="32"/>
          <w:szCs w:val="32"/>
        </w:rPr>
        <w:t>1</w:t>
      </w:r>
      <w:r w:rsidR="00C71350">
        <w:rPr>
          <w:rFonts w:ascii="TH SarabunPSK" w:hAnsi="TH SarabunPSK" w:cs="TH SarabunPSK"/>
          <w:sz w:val="32"/>
          <w:szCs w:val="32"/>
        </w:rPr>
        <w:t>)</w:t>
      </w:r>
      <w:r w:rsidR="00962CC8" w:rsidRPr="00E00CAB">
        <w:rPr>
          <w:rFonts w:ascii="TH SarabunPSK" w:hAnsi="TH SarabunPSK" w:cs="TH SarabunPSK"/>
          <w:sz w:val="32"/>
          <w:szCs w:val="32"/>
        </w:rPr>
        <w:t xml:space="preserve"> MACD Main </w:t>
      </w:r>
      <w:r w:rsidR="00962CC8" w:rsidRPr="00E00CAB">
        <w:rPr>
          <w:rFonts w:ascii="TH SarabunPSK" w:hAnsi="TH SarabunPSK" w:cs="TH SarabunPSK"/>
          <w:sz w:val="32"/>
          <w:szCs w:val="32"/>
          <w:cs/>
        </w:rPr>
        <w:t>ถูกสร้าง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 xml:space="preserve">จากส่วนต่างของ เส้นค่าเฉลี่ย </w:t>
      </w:r>
      <w:r w:rsidR="00962CC8" w:rsidRPr="00B542F3">
        <w:rPr>
          <w:rFonts w:ascii="TH SarabunPSK" w:hAnsi="TH SarabunPSK" w:cs="TH SarabunPSK"/>
          <w:sz w:val="32"/>
          <w:szCs w:val="32"/>
        </w:rPr>
        <w:t xml:space="preserve">EMA </w:t>
      </w:r>
      <w:r w:rsidR="00AB24E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42008F" w:rsidRPr="00B542F3">
        <w:rPr>
          <w:rFonts w:ascii="TH SarabunPSK" w:hAnsi="TH SarabunPSK" w:cs="TH SarabunPSK"/>
          <w:sz w:val="32"/>
          <w:szCs w:val="32"/>
        </w:rPr>
        <w:t>N</w:t>
      </w:r>
      <w:r w:rsidR="00F04440" w:rsidRPr="00B542F3">
        <w:rPr>
          <w:rFonts w:ascii="TH SarabunPSK" w:hAnsi="TH SarabunPSK" w:cs="TH SarabunPSK"/>
          <w:sz w:val="32"/>
          <w:szCs w:val="32"/>
        </w:rPr>
        <w:t>1</w:t>
      </w:r>
      <w:r w:rsidR="0042008F" w:rsidRPr="00B542F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 xml:space="preserve">วัน ลบกับ </w:t>
      </w:r>
      <w:r w:rsidR="004A6D4E">
        <w:rPr>
          <w:rFonts w:ascii="TH SarabunPSK" w:hAnsi="TH SarabunPSK" w:cs="TH SarabunPSK"/>
          <w:sz w:val="32"/>
          <w:szCs w:val="32"/>
          <w:cs/>
        </w:rPr>
        <w:br/>
      </w:r>
      <w:r w:rsidR="004A6D4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>ค่าเฉลี่ย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62CC8" w:rsidRPr="00B542F3">
        <w:rPr>
          <w:rFonts w:ascii="TH SarabunPSK" w:hAnsi="TH SarabunPSK" w:cs="TH SarabunPSK"/>
          <w:sz w:val="32"/>
          <w:szCs w:val="32"/>
        </w:rPr>
        <w:t>EMA</w:t>
      </w:r>
      <w:r w:rsidR="0042008F" w:rsidRPr="00B542F3">
        <w:rPr>
          <w:rFonts w:ascii="TH SarabunPSK" w:hAnsi="TH SarabunPSK" w:cs="TH SarabunPSK"/>
          <w:sz w:val="32"/>
          <w:szCs w:val="32"/>
        </w:rPr>
        <w:t xml:space="preserve"> </w:t>
      </w:r>
      <w:r w:rsidR="00AB24E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42008F" w:rsidRPr="00B542F3">
        <w:rPr>
          <w:rFonts w:ascii="TH SarabunPSK" w:hAnsi="TH SarabunPSK" w:cs="TH SarabunPSK"/>
          <w:sz w:val="32"/>
          <w:szCs w:val="32"/>
        </w:rPr>
        <w:t>N</w:t>
      </w:r>
      <w:r w:rsidR="00F04440" w:rsidRPr="00B542F3">
        <w:rPr>
          <w:rFonts w:ascii="TH SarabunPSK" w:hAnsi="TH SarabunPSK" w:cs="TH SarabunPSK"/>
          <w:sz w:val="32"/>
          <w:szCs w:val="32"/>
        </w:rPr>
        <w:t>2</w:t>
      </w:r>
      <w:r w:rsidR="0042008F" w:rsidRPr="00B542F3">
        <w:rPr>
          <w:rFonts w:ascii="TH SarabunPSK" w:hAnsi="TH SarabunPSK" w:cs="TH SarabunPSK"/>
          <w:sz w:val="32"/>
          <w:szCs w:val="32"/>
        </w:rPr>
        <w:t xml:space="preserve"> 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 xml:space="preserve">วัน </w:t>
      </w:r>
      <w:r w:rsidR="004A6D4E" w:rsidRPr="004A6D4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="00962CC8" w:rsidRPr="00B542F3">
        <w:rPr>
          <w:rFonts w:ascii="TH SarabunPSK" w:hAnsi="TH SarabunPSK" w:cs="TH SarabunPSK"/>
          <w:sz w:val="32"/>
          <w:szCs w:val="32"/>
        </w:rPr>
        <w:t>2</w:t>
      </w:r>
      <w:r w:rsidR="00C71350">
        <w:rPr>
          <w:rFonts w:ascii="TH SarabunPSK" w:hAnsi="TH SarabunPSK" w:cs="TH SarabunPSK"/>
          <w:sz w:val="32"/>
          <w:szCs w:val="32"/>
        </w:rPr>
        <w:t>)</w:t>
      </w:r>
      <w:r w:rsidR="00962CC8" w:rsidRPr="00B542F3">
        <w:rPr>
          <w:rFonts w:ascii="TH SarabunPSK" w:hAnsi="TH SarabunPSK" w:cs="TH SarabunPSK"/>
          <w:sz w:val="32"/>
          <w:szCs w:val="32"/>
        </w:rPr>
        <w:t xml:space="preserve"> Signal Line 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 xml:space="preserve">คือ เส้นค่าเฉลี่ย </w:t>
      </w:r>
      <w:r w:rsidR="00D3349B" w:rsidRPr="00B542F3">
        <w:rPr>
          <w:rFonts w:ascii="TH SarabunPSK" w:hAnsi="TH SarabunPSK" w:cs="TH SarabunPSK"/>
          <w:sz w:val="32"/>
          <w:szCs w:val="32"/>
        </w:rPr>
        <w:t>Exponential</w:t>
      </w:r>
      <w:r w:rsidR="00962CC8" w:rsidRPr="00B542F3">
        <w:rPr>
          <w:rFonts w:ascii="TH SarabunPSK" w:hAnsi="TH SarabunPSK" w:cs="TH SarabunPSK"/>
          <w:sz w:val="32"/>
          <w:szCs w:val="32"/>
        </w:rPr>
        <w:t xml:space="preserve"> Moving </w:t>
      </w:r>
      <w:r w:rsidR="004A6D4E">
        <w:rPr>
          <w:rFonts w:ascii="TH SarabunPSK" w:hAnsi="TH SarabunPSK" w:cs="TH SarabunPSK"/>
          <w:sz w:val="32"/>
          <w:szCs w:val="32"/>
        </w:rPr>
        <w:br/>
        <w:t xml:space="preserve">  </w:t>
      </w:r>
      <w:r w:rsidR="00962CC8" w:rsidRPr="00B542F3">
        <w:rPr>
          <w:rFonts w:ascii="TH SarabunPSK" w:hAnsi="TH SarabunPSK" w:cs="TH SarabunPSK"/>
          <w:sz w:val="32"/>
          <w:szCs w:val="32"/>
        </w:rPr>
        <w:t>Average (</w:t>
      </w:r>
      <w:r w:rsidR="00D3349B" w:rsidRPr="00B542F3">
        <w:rPr>
          <w:rFonts w:ascii="TH SarabunPSK" w:hAnsi="TH SarabunPSK" w:cs="TH SarabunPSK"/>
          <w:sz w:val="32"/>
          <w:szCs w:val="32"/>
        </w:rPr>
        <w:t>E</w:t>
      </w:r>
      <w:r w:rsidR="00962CC8" w:rsidRPr="00B542F3">
        <w:rPr>
          <w:rFonts w:ascii="TH SarabunPSK" w:hAnsi="TH SarabunPSK" w:cs="TH SarabunPSK"/>
          <w:sz w:val="32"/>
          <w:szCs w:val="32"/>
        </w:rPr>
        <w:t xml:space="preserve">MA) </w:t>
      </w:r>
      <w:r w:rsidR="00E47ACE" w:rsidRPr="00B542F3">
        <w:rPr>
          <w:rFonts w:ascii="TH SarabunPSK" w:hAnsi="TH SarabunPSK" w:cs="TH SarabunPSK"/>
          <w:sz w:val="32"/>
          <w:szCs w:val="32"/>
        </w:rPr>
        <w:t>N</w:t>
      </w:r>
      <w:r w:rsidR="00962CC8" w:rsidRPr="00B542F3">
        <w:rPr>
          <w:rFonts w:ascii="TH SarabunPSK" w:hAnsi="TH SarabunPSK" w:cs="TH SarabunPSK"/>
          <w:sz w:val="32"/>
          <w:szCs w:val="32"/>
        </w:rPr>
        <w:t xml:space="preserve"> 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 xml:space="preserve">วัน เมื่อเส้นสัญญาจากลบไปเป็นบวกจะเกิดสัญญา </w:t>
      </w:r>
      <w:r w:rsidR="00962CC8" w:rsidRPr="00B542F3">
        <w:rPr>
          <w:rFonts w:ascii="TH SarabunPSK" w:hAnsi="TH SarabunPSK" w:cs="TH SarabunPSK"/>
          <w:sz w:val="32"/>
          <w:szCs w:val="32"/>
        </w:rPr>
        <w:t>“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>ซื้อ</w:t>
      </w:r>
      <w:r w:rsidR="00D03125" w:rsidRPr="00B542F3">
        <w:rPr>
          <w:rFonts w:ascii="TH SarabunPSK" w:hAnsi="TH SarabunPSK" w:cs="TH SarabunPSK"/>
          <w:sz w:val="32"/>
          <w:szCs w:val="32"/>
        </w:rPr>
        <w:t>”</w:t>
      </w:r>
      <w:r w:rsidR="00D03125" w:rsidRPr="00B542F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>เมื่อเส้น</w:t>
      </w:r>
      <w:r w:rsidR="00A12DCB">
        <w:rPr>
          <w:rFonts w:ascii="TH SarabunPSK" w:hAnsi="TH SarabunPSK" w:cs="TH SarabunPSK"/>
          <w:sz w:val="32"/>
          <w:szCs w:val="32"/>
          <w:cs/>
        </w:rPr>
        <w:br/>
      </w:r>
      <w:r w:rsidR="00A12DCB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D03125" w:rsidRPr="004A6D4E">
        <w:rPr>
          <w:rFonts w:ascii="TH SarabunPSK" w:hAnsi="TH SarabunPSK" w:cs="TH SarabunPSK"/>
          <w:sz w:val="32"/>
          <w:szCs w:val="32"/>
          <w:cs/>
        </w:rPr>
        <w:t>สัญญา</w:t>
      </w:r>
      <w:r w:rsidR="00A12DCB">
        <w:rPr>
          <w:rFonts w:ascii="TH SarabunPSK" w:hAnsi="TH SarabunPSK" w:cs="TH SarabunPSK" w:hint="cs"/>
          <w:sz w:val="32"/>
          <w:szCs w:val="32"/>
          <w:cs/>
        </w:rPr>
        <w:t>ณ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 xml:space="preserve">จากบวกไปลบจะเกิดสัญญา </w:t>
      </w:r>
      <w:r w:rsidR="00962CC8" w:rsidRPr="00B542F3">
        <w:rPr>
          <w:rFonts w:ascii="TH SarabunPSK" w:hAnsi="TH SarabunPSK" w:cs="TH SarabunPSK"/>
          <w:sz w:val="32"/>
          <w:szCs w:val="32"/>
        </w:rPr>
        <w:t>“</w:t>
      </w:r>
      <w:r w:rsidR="00962CC8" w:rsidRPr="00B542F3">
        <w:rPr>
          <w:rFonts w:ascii="TH SarabunPSK" w:hAnsi="TH SarabunPSK" w:cs="TH SarabunPSK"/>
          <w:sz w:val="32"/>
          <w:szCs w:val="32"/>
          <w:cs/>
        </w:rPr>
        <w:t>ขาย</w:t>
      </w:r>
      <w:r w:rsidR="00962CC8" w:rsidRPr="00B542F3">
        <w:rPr>
          <w:rFonts w:ascii="TH SarabunPSK" w:hAnsi="TH SarabunPSK" w:cs="TH SarabunPSK"/>
          <w:sz w:val="32"/>
          <w:szCs w:val="32"/>
        </w:rPr>
        <w:t>”</w:t>
      </w:r>
    </w:p>
    <w:p w14:paraId="5ED2FF76" w14:textId="77777777" w:rsidR="00962CC8" w:rsidRPr="00962CC8" w:rsidRDefault="00962CC8" w:rsidP="00763B3E">
      <w:pPr>
        <w:pStyle w:val="ListParagraph"/>
        <w:ind w:left="1205"/>
        <w:jc w:val="thaiDistribute"/>
        <w:rPr>
          <w:rFonts w:ascii="TH SarabunPSK" w:hAnsi="TH SarabunPSK" w:cs="TH SarabunPSK"/>
          <w:sz w:val="32"/>
          <w:szCs w:val="32"/>
        </w:rPr>
      </w:pPr>
    </w:p>
    <w:p w14:paraId="34611933" w14:textId="3E9137FC" w:rsidR="00962CC8" w:rsidRDefault="00F81D57" w:rsidP="0043238C">
      <w:pPr>
        <w:pStyle w:val="ListParagraph"/>
        <w:ind w:left="1205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962CC8">
        <w:rPr>
          <w:rFonts w:ascii="TH SarabunPSK" w:hAnsi="TH SarabunPSK" w:cs="TH SarabunPSK"/>
          <w:b/>
          <w:bCs/>
          <w:sz w:val="32"/>
          <w:szCs w:val="32"/>
        </w:rPr>
        <w:t>MACD = EMA(P,</w:t>
      </w:r>
      <w:r w:rsidR="0040355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62CC8">
        <w:rPr>
          <w:rFonts w:ascii="TH SarabunPSK" w:hAnsi="TH SarabunPSK" w:cs="TH SarabunPSK"/>
          <w:b/>
          <w:bCs/>
          <w:sz w:val="32"/>
          <w:szCs w:val="32"/>
        </w:rPr>
        <w:t>N1) – EMA(P,</w:t>
      </w:r>
      <w:r w:rsidR="0040355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62CC8">
        <w:rPr>
          <w:rFonts w:ascii="TH SarabunPSK" w:hAnsi="TH SarabunPSK" w:cs="TH SarabunPSK"/>
          <w:b/>
          <w:bCs/>
          <w:sz w:val="32"/>
          <w:szCs w:val="32"/>
        </w:rPr>
        <w:t xml:space="preserve">N2) </w:t>
      </w:r>
      <w:r w:rsidR="00962CC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โดยที่ </w:t>
      </w:r>
      <w:r w:rsidR="00962CC8">
        <w:rPr>
          <w:rFonts w:ascii="TH SarabunPSK" w:hAnsi="TH SarabunPSK" w:cs="TH SarabunPSK"/>
          <w:b/>
          <w:bCs/>
          <w:sz w:val="32"/>
          <w:szCs w:val="32"/>
        </w:rPr>
        <w:t xml:space="preserve">N1 &lt; N2 </w:t>
      </w:r>
    </w:p>
    <w:p w14:paraId="0C7B40E2" w14:textId="20230E68" w:rsidR="0043238C" w:rsidRPr="00D36030" w:rsidRDefault="00F81D57" w:rsidP="0043238C">
      <w:pPr>
        <w:pStyle w:val="ListParagraph"/>
        <w:ind w:left="1205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962CC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หรือสามารถเขียนได้ว่า  </w:t>
      </w:r>
      <w:r w:rsidR="0043238C" w:rsidRPr="00D36030">
        <w:rPr>
          <w:rFonts w:ascii="TH SarabunPSK" w:hAnsi="TH SarabunPSK" w:cs="TH SarabunPSK"/>
          <w:b/>
          <w:bCs/>
          <w:sz w:val="32"/>
          <w:szCs w:val="32"/>
        </w:rPr>
        <w:t>MACD = Short EMA – Long EMA</w:t>
      </w:r>
    </w:p>
    <w:p w14:paraId="32F2E278" w14:textId="77777777" w:rsidR="000E4E8E" w:rsidRDefault="000E4E8E" w:rsidP="0043238C">
      <w:pPr>
        <w:pStyle w:val="ListParagraph"/>
        <w:ind w:left="1205"/>
        <w:rPr>
          <w:rFonts w:ascii="TH SarabunPSK" w:hAnsi="TH SarabunPSK" w:cs="TH SarabunPSK"/>
          <w:b/>
          <w:bCs/>
          <w:sz w:val="36"/>
          <w:szCs w:val="36"/>
        </w:rPr>
      </w:pPr>
    </w:p>
    <w:p w14:paraId="1135239B" w14:textId="06EB2FB1" w:rsidR="00EB1F08" w:rsidRDefault="00D442E9" w:rsidP="002A4AAA">
      <w:pPr>
        <w:rPr>
          <w:rFonts w:ascii="TH SarabunPSK" w:hAnsi="TH SarabunPSK" w:cs="TH SarabunPSK"/>
          <w:b/>
          <w:bCs/>
          <w:sz w:val="36"/>
          <w:szCs w:val="36"/>
        </w:rPr>
      </w:pPr>
      <w:r w:rsidRPr="00EB1F08">
        <w:rPr>
          <w:rFonts w:ascii="TH SarabunPSK" w:hAnsi="TH SarabunPSK" w:cs="TH SarabunPSK"/>
          <w:b/>
          <w:bCs/>
          <w:sz w:val="36"/>
          <w:szCs w:val="36"/>
        </w:rPr>
        <w:t xml:space="preserve">       </w:t>
      </w:r>
      <w:r w:rsidR="00F81D57">
        <w:rPr>
          <w:rFonts w:ascii="TH SarabunPSK" w:hAnsi="TH SarabunPSK" w:cs="TH SarabunPSK"/>
          <w:b/>
          <w:bCs/>
          <w:sz w:val="36"/>
          <w:szCs w:val="36"/>
        </w:rPr>
        <w:t xml:space="preserve">  </w:t>
      </w:r>
      <w:r w:rsidRPr="002A4AAA">
        <w:rPr>
          <w:rFonts w:ascii="TH SarabunPSK" w:hAnsi="TH SarabunPSK" w:cs="TH SarabunPSK"/>
          <w:b/>
          <w:bCs/>
          <w:sz w:val="36"/>
          <w:szCs w:val="36"/>
          <w:cs/>
        </w:rPr>
        <w:t>2.</w:t>
      </w:r>
      <w:r w:rsidR="00D43A41">
        <w:rPr>
          <w:rFonts w:ascii="TH SarabunPSK" w:hAnsi="TH SarabunPSK" w:cs="TH SarabunPSK"/>
          <w:b/>
          <w:bCs/>
          <w:sz w:val="36"/>
          <w:szCs w:val="36"/>
        </w:rPr>
        <w:t>4</w:t>
      </w:r>
      <w:r w:rsidRPr="002A4AAA">
        <w:rPr>
          <w:rFonts w:ascii="TH SarabunPSK" w:hAnsi="TH SarabunPSK" w:cs="TH SarabunPSK"/>
          <w:b/>
          <w:bCs/>
          <w:sz w:val="36"/>
          <w:szCs w:val="36"/>
          <w:cs/>
        </w:rPr>
        <w:t>.</w:t>
      </w:r>
      <w:r w:rsidR="00614C5D">
        <w:rPr>
          <w:rFonts w:ascii="TH SarabunPSK" w:hAnsi="TH SarabunPSK" w:cs="TH SarabunPSK"/>
          <w:b/>
          <w:bCs/>
          <w:sz w:val="36"/>
          <w:szCs w:val="36"/>
        </w:rPr>
        <w:t>3</w:t>
      </w:r>
      <w:r w:rsidRPr="002A4AAA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2A4AAA">
        <w:rPr>
          <w:rFonts w:ascii="TH SarabunPSK" w:hAnsi="TH SarabunPSK" w:cs="TH SarabunPSK"/>
          <w:b/>
          <w:bCs/>
          <w:sz w:val="36"/>
          <w:szCs w:val="36"/>
        </w:rPr>
        <w:t>Relative Strength Index (RSI)</w:t>
      </w:r>
      <w:r w:rsidR="00EB1F08" w:rsidRPr="00EB1F08">
        <w:t xml:space="preserve"> </w:t>
      </w:r>
    </w:p>
    <w:p w14:paraId="141F2CEF" w14:textId="77777777" w:rsidR="00F81D57" w:rsidRDefault="00EB1F08" w:rsidP="00763B3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 w:rsidRPr="00EB1F08">
        <w:rPr>
          <w:rFonts w:ascii="TH SarabunPSK" w:hAnsi="TH SarabunPSK" w:cs="TH SarabunPSK"/>
          <w:sz w:val="32"/>
          <w:szCs w:val="32"/>
          <w:cs/>
        </w:rPr>
        <w:t xml:space="preserve">        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F81D57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B1F08">
        <w:rPr>
          <w:rFonts w:ascii="TH SarabunPSK" w:hAnsi="TH SarabunPSK" w:cs="TH SarabunPSK"/>
          <w:sz w:val="32"/>
          <w:szCs w:val="32"/>
          <w:cs/>
        </w:rPr>
        <w:t>เป็นเครื่องมือที่วัดว่าราคา</w:t>
      </w:r>
      <w:r>
        <w:rPr>
          <w:rFonts w:ascii="TH SarabunPSK" w:hAnsi="TH SarabunPSK" w:cs="TH SarabunPSK" w:hint="cs"/>
          <w:sz w:val="32"/>
          <w:szCs w:val="32"/>
          <w:cs/>
        </w:rPr>
        <w:t>หลักทรัพย์</w:t>
      </w:r>
      <w:r w:rsidRPr="00EB1F08">
        <w:rPr>
          <w:rFonts w:ascii="TH SarabunPSK" w:hAnsi="TH SarabunPSK" w:cs="TH SarabunPSK"/>
          <w:sz w:val="32"/>
          <w:szCs w:val="32"/>
          <w:cs/>
        </w:rPr>
        <w:t xml:space="preserve">กำลังมี </w:t>
      </w:r>
      <w:r w:rsidRPr="00EB1F08">
        <w:rPr>
          <w:rFonts w:ascii="TH SarabunPSK" w:hAnsi="TH SarabunPSK" w:cs="TH SarabunPSK"/>
          <w:sz w:val="32"/>
          <w:szCs w:val="32"/>
        </w:rPr>
        <w:t xml:space="preserve">momentum </w:t>
      </w:r>
      <w:r w:rsidRPr="00EB1F08">
        <w:rPr>
          <w:rFonts w:ascii="TH SarabunPSK" w:hAnsi="TH SarabunPSK" w:cs="TH SarabunPSK"/>
          <w:sz w:val="32"/>
          <w:szCs w:val="32"/>
          <w:cs/>
        </w:rPr>
        <w:t xml:space="preserve">ไปทางใด </w:t>
      </w:r>
      <w:r w:rsidRPr="00EB1F08">
        <w:rPr>
          <w:rFonts w:ascii="TH SarabunPSK" w:hAnsi="TH SarabunPSK" w:cs="TH SarabunPSK"/>
          <w:sz w:val="32"/>
          <w:szCs w:val="32"/>
        </w:rPr>
        <w:t xml:space="preserve">RSI </w:t>
      </w:r>
      <w:r w:rsidRPr="00EB1F08">
        <w:rPr>
          <w:rFonts w:ascii="TH SarabunPSK" w:hAnsi="TH SarabunPSK" w:cs="TH SarabunPSK"/>
          <w:sz w:val="32"/>
          <w:szCs w:val="32"/>
          <w:cs/>
        </w:rPr>
        <w:t xml:space="preserve">นั้นระดับอยู่ที่ </w:t>
      </w:r>
      <w:r w:rsidRPr="00EB1F08">
        <w:rPr>
          <w:rFonts w:ascii="TH SarabunPSK" w:hAnsi="TH SarabunPSK" w:cs="TH SarabunPSK"/>
          <w:sz w:val="32"/>
          <w:szCs w:val="32"/>
        </w:rPr>
        <w:t>0-</w:t>
      </w:r>
    </w:p>
    <w:p w14:paraId="773B60B0" w14:textId="54DDA439" w:rsidR="00DC3F24" w:rsidRDefault="00F81D57" w:rsidP="00763B3E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</w:t>
      </w:r>
      <w:r w:rsidR="00EB1F08" w:rsidRPr="00EB1F08">
        <w:rPr>
          <w:rFonts w:ascii="TH SarabunPSK" w:hAnsi="TH SarabunPSK" w:cs="TH SarabunPSK"/>
          <w:sz w:val="32"/>
          <w:szCs w:val="32"/>
        </w:rPr>
        <w:t>100</w:t>
      </w:r>
      <w:r w:rsidR="00254571">
        <w:rPr>
          <w:rFonts w:ascii="TH SarabunPSK" w:hAnsi="TH SarabunPSK" w:cs="TH SarabunPSK"/>
          <w:sz w:val="32"/>
          <w:szCs w:val="32"/>
        </w:rPr>
        <w:t xml:space="preserve"> </w:t>
      </w:r>
      <w:r w:rsidR="00EB1F08" w:rsidRPr="00EB1F08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="00EB1F08" w:rsidRPr="00EB1F08">
        <w:rPr>
          <w:rFonts w:ascii="TH SarabunPSK" w:hAnsi="TH SarabunPSK" w:cs="TH SarabunPSK"/>
          <w:sz w:val="32"/>
          <w:szCs w:val="32"/>
        </w:rPr>
        <w:t xml:space="preserve">RSI </w:t>
      </w:r>
      <w:r w:rsidR="00EB1F08" w:rsidRPr="00EB1F08">
        <w:rPr>
          <w:rFonts w:ascii="TH SarabunPSK" w:hAnsi="TH SarabunPSK" w:cs="TH SarabunPSK"/>
          <w:sz w:val="32"/>
          <w:szCs w:val="32"/>
          <w:cs/>
        </w:rPr>
        <w:t xml:space="preserve">มากกว่า </w:t>
      </w:r>
      <w:r w:rsidR="00EB1F08" w:rsidRPr="00EB1F08">
        <w:rPr>
          <w:rFonts w:ascii="TH SarabunPSK" w:hAnsi="TH SarabunPSK" w:cs="TH SarabunPSK"/>
          <w:sz w:val="32"/>
          <w:szCs w:val="32"/>
        </w:rPr>
        <w:t xml:space="preserve">70 </w:t>
      </w:r>
      <w:r w:rsidR="001D153A">
        <w:rPr>
          <w:rFonts w:ascii="TH SarabunPSK" w:hAnsi="TH SarabunPSK" w:cs="TH SarabunPSK" w:hint="cs"/>
          <w:sz w:val="32"/>
          <w:szCs w:val="32"/>
          <w:cs/>
        </w:rPr>
        <w:t>หรือ 80</w:t>
      </w:r>
      <w:r w:rsidR="00EB1F08" w:rsidRPr="00EB1F08">
        <w:rPr>
          <w:rFonts w:ascii="TH SarabunPSK" w:hAnsi="TH SarabunPSK" w:cs="TH SarabunPSK"/>
          <w:sz w:val="32"/>
          <w:szCs w:val="32"/>
        </w:rPr>
        <w:t xml:space="preserve"> </w:t>
      </w:r>
      <w:r w:rsidR="00EB1F08" w:rsidRPr="00EB1F08">
        <w:rPr>
          <w:rFonts w:ascii="TH SarabunPSK" w:hAnsi="TH SarabunPSK" w:cs="TH SarabunPSK"/>
          <w:sz w:val="32"/>
          <w:szCs w:val="32"/>
          <w:cs/>
        </w:rPr>
        <w:t xml:space="preserve">จะถือว่า </w:t>
      </w:r>
      <w:r w:rsidR="00EB1F08" w:rsidRPr="00EB1F08">
        <w:rPr>
          <w:rFonts w:ascii="TH SarabunPSK" w:hAnsi="TH SarabunPSK" w:cs="TH SarabunPSK"/>
          <w:sz w:val="32"/>
          <w:szCs w:val="32"/>
        </w:rPr>
        <w:t xml:space="preserve">overbought </w:t>
      </w:r>
      <w:r w:rsidR="00EB1F08" w:rsidRPr="00EB1F08">
        <w:rPr>
          <w:rFonts w:ascii="TH SarabunPSK" w:hAnsi="TH SarabunPSK" w:cs="TH SarabunPSK"/>
          <w:sz w:val="32"/>
          <w:szCs w:val="32"/>
          <w:cs/>
        </w:rPr>
        <w:t xml:space="preserve">และ ถ้า </w:t>
      </w:r>
      <w:r w:rsidR="00EB1F08" w:rsidRPr="00EB1F08">
        <w:rPr>
          <w:rFonts w:ascii="TH SarabunPSK" w:hAnsi="TH SarabunPSK" w:cs="TH SarabunPSK"/>
          <w:sz w:val="32"/>
          <w:szCs w:val="32"/>
        </w:rPr>
        <w:t xml:space="preserve">RSI </w:t>
      </w:r>
      <w:r w:rsidR="00EB1F08" w:rsidRPr="00EB1F08">
        <w:rPr>
          <w:rFonts w:ascii="TH SarabunPSK" w:hAnsi="TH SarabunPSK" w:cs="TH SarabunPSK"/>
          <w:sz w:val="32"/>
          <w:szCs w:val="32"/>
          <w:cs/>
        </w:rPr>
        <w:t xml:space="preserve">น้อยกว่า </w:t>
      </w:r>
      <w:r w:rsidR="00EB1F08" w:rsidRPr="00EB1F08">
        <w:rPr>
          <w:rFonts w:ascii="TH SarabunPSK" w:hAnsi="TH SarabunPSK" w:cs="TH SarabunPSK"/>
          <w:sz w:val="32"/>
          <w:szCs w:val="32"/>
        </w:rPr>
        <w:t xml:space="preserve">30 </w:t>
      </w:r>
      <w:r w:rsidR="006F6C13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BB3DCA">
        <w:rPr>
          <w:rFonts w:ascii="TH SarabunPSK" w:hAnsi="TH SarabunPSK" w:cs="TH SarabunPSK"/>
          <w:sz w:val="32"/>
          <w:szCs w:val="32"/>
        </w:rPr>
        <w:t xml:space="preserve"> 20</w:t>
      </w:r>
      <w:r w:rsidR="00EB1F08" w:rsidRPr="00EB1F08">
        <w:rPr>
          <w:rFonts w:ascii="TH SarabunPSK" w:hAnsi="TH SarabunPSK" w:cs="TH SarabunPSK"/>
          <w:sz w:val="32"/>
          <w:szCs w:val="32"/>
        </w:rPr>
        <w:t xml:space="preserve"> </w:t>
      </w:r>
      <w:r w:rsidR="001D153A">
        <w:rPr>
          <w:rFonts w:ascii="TH SarabunPSK" w:hAnsi="TH SarabunPSK" w:cs="TH SarabunPSK"/>
          <w:sz w:val="32"/>
          <w:szCs w:val="32"/>
        </w:rPr>
        <w:br/>
        <w:t xml:space="preserve">                   </w:t>
      </w:r>
      <w:r w:rsidR="00EB1F08" w:rsidRPr="00EB1F08">
        <w:rPr>
          <w:rFonts w:ascii="TH SarabunPSK" w:hAnsi="TH SarabunPSK" w:cs="TH SarabunPSK"/>
          <w:sz w:val="32"/>
          <w:szCs w:val="32"/>
          <w:cs/>
        </w:rPr>
        <w:t>จะถือว่า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B1F08" w:rsidRPr="00EB1F08">
        <w:rPr>
          <w:rFonts w:ascii="TH SarabunPSK" w:hAnsi="TH SarabunPSK" w:cs="TH SarabunPSK"/>
          <w:sz w:val="32"/>
          <w:szCs w:val="32"/>
        </w:rPr>
        <w:t>overs</w:t>
      </w:r>
      <w:r w:rsidR="007677EA">
        <w:rPr>
          <w:rFonts w:ascii="TH SarabunPSK" w:hAnsi="TH SarabunPSK" w:cs="TH SarabunPSK"/>
          <w:sz w:val="32"/>
          <w:szCs w:val="32"/>
        </w:rPr>
        <w:t>old</w:t>
      </w:r>
      <w:r w:rsidR="00EB1F08" w:rsidRPr="00EB1F08">
        <w:rPr>
          <w:rFonts w:ascii="TH SarabunPSK" w:hAnsi="TH SarabunPSK" w:cs="TH SarabunPSK"/>
          <w:sz w:val="32"/>
          <w:szCs w:val="32"/>
        </w:rPr>
        <w:t xml:space="preserve"> </w:t>
      </w:r>
      <w:r w:rsidR="00EB1F08" w:rsidRPr="00EB1F08">
        <w:rPr>
          <w:rFonts w:ascii="TH SarabunPSK" w:hAnsi="TH SarabunPSK" w:cs="TH SarabunPSK"/>
          <w:sz w:val="32"/>
          <w:szCs w:val="32"/>
          <w:cs/>
        </w:rPr>
        <w:t xml:space="preserve">สรุปก็คือ </w:t>
      </w:r>
      <w:r w:rsidR="00EB1F08" w:rsidRPr="00EB1F08">
        <w:rPr>
          <w:rFonts w:ascii="TH SarabunPSK" w:hAnsi="TH SarabunPSK" w:cs="TH SarabunPSK"/>
          <w:sz w:val="32"/>
          <w:szCs w:val="32"/>
        </w:rPr>
        <w:t xml:space="preserve">RSI </w:t>
      </w:r>
      <w:r w:rsidR="00D61E70" w:rsidRPr="00EB1F08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EB1F08" w:rsidRPr="00EB1F08">
        <w:rPr>
          <w:rFonts w:ascii="TH SarabunPSK" w:hAnsi="TH SarabunPSK" w:cs="TH SarabunPSK"/>
          <w:sz w:val="32"/>
          <w:szCs w:val="32"/>
          <w:cs/>
        </w:rPr>
        <w:t>สัญญานว่าช่วงไหนควรจะซื้อหรือช่วงไหนควรจะขาย</w:t>
      </w:r>
    </w:p>
    <w:p w14:paraId="6919822D" w14:textId="77777777" w:rsidR="00EB1F08" w:rsidRPr="00EB1F08" w:rsidRDefault="00EB1F08" w:rsidP="00763B3E">
      <w:pPr>
        <w:pStyle w:val="NoSpacing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F97EDC2" w14:textId="462F68D6" w:rsidR="00BA2F60" w:rsidRDefault="00D36030" w:rsidP="00D442E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                  </w:t>
      </w:r>
      <w:r w:rsidR="00F81D57">
        <w:rPr>
          <w:rFonts w:ascii="TH SarabunPSK" w:hAnsi="TH SarabunPSK" w:cs="TH SarabunPSK"/>
          <w:sz w:val="32"/>
          <w:szCs w:val="32"/>
        </w:rPr>
        <w:t xml:space="preserve">  </w:t>
      </w:r>
      <w:r w:rsidRPr="00FE2750">
        <w:rPr>
          <w:rFonts w:ascii="TH SarabunPSK" w:hAnsi="TH SarabunPSK" w:cs="TH SarabunPSK"/>
          <w:b/>
          <w:bCs/>
          <w:sz w:val="32"/>
          <w:szCs w:val="32"/>
        </w:rPr>
        <w:t>RSI</w:t>
      </w:r>
      <w:r w:rsidR="00962CC8" w:rsidRPr="00FE275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FE2750">
        <w:rPr>
          <w:rFonts w:ascii="TH SarabunPSK" w:hAnsi="TH SarabunPSK" w:cs="TH SarabunPSK"/>
          <w:b/>
          <w:bCs/>
          <w:sz w:val="32"/>
          <w:szCs w:val="32"/>
        </w:rPr>
        <w:t xml:space="preserve"> =  </w:t>
      </w:r>
      <w:r w:rsidRPr="00FE2750">
        <w:rPr>
          <w:rFonts w:ascii="TH SarabunPSK" w:hAnsi="TH SarabunPSK" w:cs="TH SarabunPSK"/>
          <w:b/>
          <w:bCs/>
          <w:sz w:val="32"/>
          <w:szCs w:val="32"/>
          <w:cs/>
        </w:rPr>
        <w:t>100</w:t>
      </w:r>
      <w:r w:rsidRPr="00D36030">
        <w:rPr>
          <w:rFonts w:ascii="TH SarabunPSK" w:hAnsi="TH SarabunPSK" w:cs="TH SarabunPSK"/>
          <w:b/>
          <w:bCs/>
          <w:sz w:val="32"/>
          <w:szCs w:val="32"/>
          <w:cs/>
        </w:rPr>
        <w:t xml:space="preserve"> –</w:t>
      </w:r>
      <w:r w:rsidR="00115980">
        <w:rPr>
          <w:rFonts w:ascii="TH SarabunPSK" w:hAnsi="TH SarabunPSK" w:cs="TH SarabunPSK"/>
          <w:b/>
          <w:bCs/>
          <w:sz w:val="32"/>
          <w:szCs w:val="32"/>
          <w:cs/>
        </w:rPr>
        <w:t xml:space="preserve"> (</w:t>
      </w:r>
      <m:oMath>
        <m:f>
          <m:fPr>
            <m:ctrlPr>
              <w:rPr>
                <w:rFonts w:ascii="Cambria Math" w:hAnsi="Cambria Math" w:cs="TH SarabunPSK"/>
                <w:b/>
                <w:bCs/>
                <w:i/>
                <w:sz w:val="32"/>
                <w:szCs w:val="32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H SarabunPSK"/>
                <w:sz w:val="32"/>
                <w:szCs w:val="32"/>
              </w:rPr>
              <m:t>100</m:t>
            </m:r>
          </m:num>
          <m:den>
            <m:r>
              <m:rPr>
                <m:sty m:val="bi"/>
              </m:rPr>
              <w:rPr>
                <w:rFonts w:ascii="Cambria Math" w:hAnsi="Cambria Math" w:cs="TH SarabunPSK"/>
                <w:sz w:val="32"/>
                <w:szCs w:val="32"/>
              </w:rPr>
              <m:t>1+</m:t>
            </m:r>
            <m:f>
              <m:fPr>
                <m:ctrlPr>
                  <w:rPr>
                    <w:rFonts w:ascii="Cambria Math" w:hAnsi="Cambria Math" w:cs="TH SarabunPSK"/>
                    <w:b/>
                    <w:bCs/>
                    <w:iCs/>
                    <w:sz w:val="32"/>
                    <w:szCs w:val="32"/>
                  </w:rPr>
                </m:ctrlPr>
              </m:fPr>
              <m:num>
                <m:r>
                  <m:rPr>
                    <m:sty m:val="b"/>
                  </m:rPr>
                  <w:rPr>
                    <w:rFonts w:ascii="Cambria Math" w:hAnsi="Cambria Math" w:cs="TH SarabunPSK"/>
                    <w:sz w:val="32"/>
                    <w:szCs w:val="32"/>
                  </w:rPr>
                  <m:t>Average gain</m:t>
                </m:r>
              </m:num>
              <m:den>
                <m:r>
                  <m:rPr>
                    <m:sty m:val="b"/>
                  </m:rPr>
                  <w:rPr>
                    <w:rFonts w:ascii="Cambria Math" w:hAnsi="Cambria Math" w:cs="TH SarabunPSK"/>
                    <w:sz w:val="32"/>
                    <w:szCs w:val="32"/>
                  </w:rPr>
                  <m:t>Average loss</m:t>
                </m:r>
              </m:den>
            </m:f>
          </m:den>
        </m:f>
      </m:oMath>
      <w:r w:rsidR="00115980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2189871A" w14:textId="0D034ABD" w:rsidR="00F04440" w:rsidRDefault="0042008F" w:rsidP="00D442E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</w:t>
      </w: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BA2F60">
        <w:rPr>
          <w:rFonts w:ascii="TH SarabunPSK" w:hAnsi="TH SarabunPSK" w:cs="TH SarabunPSK"/>
          <w:b/>
          <w:bCs/>
          <w:sz w:val="32"/>
          <w:szCs w:val="32"/>
        </w:rPr>
        <w:t xml:space="preserve">      </w:t>
      </w:r>
      <w:r w:rsidR="00F81D57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="00BA2F6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โดยท</w:t>
      </w:r>
      <w:r w:rsidR="00F0444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ี่  </w:t>
      </w:r>
      <w:r w:rsidR="00F04440">
        <w:rPr>
          <w:rFonts w:ascii="TH SarabunPSK" w:hAnsi="TH SarabunPSK" w:cs="TH SarabunPSK"/>
          <w:b/>
          <w:bCs/>
          <w:sz w:val="32"/>
          <w:szCs w:val="32"/>
        </w:rPr>
        <w:tab/>
        <w:t xml:space="preserve">Average gain </w:t>
      </w:r>
      <w:r w:rsidR="00F04440">
        <w:rPr>
          <w:rFonts w:ascii="TH SarabunPSK" w:hAnsi="TH SarabunPSK" w:cs="TH SarabunPSK"/>
          <w:b/>
          <w:bCs/>
          <w:sz w:val="32"/>
          <w:szCs w:val="32"/>
        </w:rPr>
        <w:tab/>
        <w:t xml:space="preserve">=  Moving Average N day of </w:t>
      </w:r>
      <w:r w:rsidR="009C2C3E">
        <w:rPr>
          <w:rFonts w:ascii="TH SarabunPSK" w:hAnsi="TH SarabunPSK" w:cs="TH SarabunPSK"/>
          <w:b/>
          <w:bCs/>
          <w:sz w:val="32"/>
          <w:szCs w:val="32"/>
        </w:rPr>
        <w:t>G</w:t>
      </w:r>
      <w:r w:rsidR="00F04440">
        <w:rPr>
          <w:rFonts w:ascii="TH SarabunPSK" w:hAnsi="TH SarabunPSK" w:cs="TH SarabunPSK"/>
          <w:b/>
          <w:bCs/>
          <w:sz w:val="32"/>
          <w:szCs w:val="32"/>
        </w:rPr>
        <w:t>ain</w:t>
      </w:r>
      <w:r w:rsidR="00F04440">
        <w:rPr>
          <w:rFonts w:ascii="TH SarabunPSK" w:hAnsi="TH SarabunPSK" w:cs="TH SarabunPSK"/>
          <w:b/>
          <w:bCs/>
          <w:sz w:val="32"/>
          <w:szCs w:val="32"/>
        </w:rPr>
        <w:tab/>
      </w:r>
      <w:r w:rsidR="00F04440">
        <w:rPr>
          <w:rFonts w:ascii="TH SarabunPSK" w:hAnsi="TH SarabunPSK" w:cs="TH SarabunPSK"/>
          <w:b/>
          <w:bCs/>
          <w:sz w:val="32"/>
          <w:szCs w:val="32"/>
        </w:rPr>
        <w:tab/>
      </w:r>
      <w:r w:rsidR="00F04440">
        <w:rPr>
          <w:rFonts w:ascii="TH SarabunPSK" w:hAnsi="TH SarabunPSK" w:cs="TH SarabunPSK"/>
          <w:b/>
          <w:bCs/>
          <w:sz w:val="32"/>
          <w:szCs w:val="32"/>
        </w:rPr>
        <w:tab/>
      </w:r>
      <w:r w:rsidR="00F04440">
        <w:rPr>
          <w:rFonts w:ascii="TH SarabunPSK" w:hAnsi="TH SarabunPSK" w:cs="TH SarabunPSK"/>
          <w:b/>
          <w:bCs/>
          <w:sz w:val="32"/>
          <w:szCs w:val="32"/>
        </w:rPr>
        <w:tab/>
      </w:r>
      <w:r w:rsidR="00F04440">
        <w:rPr>
          <w:rFonts w:ascii="TH SarabunPSK" w:hAnsi="TH SarabunPSK" w:cs="TH SarabunPSK"/>
          <w:b/>
          <w:bCs/>
          <w:sz w:val="32"/>
          <w:szCs w:val="32"/>
        </w:rPr>
        <w:tab/>
        <w:t xml:space="preserve"> </w:t>
      </w:r>
      <w:r w:rsidR="00BA2F60">
        <w:rPr>
          <w:rFonts w:ascii="TH SarabunPSK" w:hAnsi="TH SarabunPSK" w:cs="TH SarabunPSK"/>
          <w:b/>
          <w:bCs/>
          <w:sz w:val="32"/>
          <w:szCs w:val="32"/>
        </w:rPr>
        <w:t xml:space="preserve">        </w:t>
      </w:r>
      <w:r w:rsidR="00F04440">
        <w:rPr>
          <w:rFonts w:ascii="TH SarabunPSK" w:hAnsi="TH SarabunPSK" w:cs="TH SarabunPSK"/>
          <w:b/>
          <w:bCs/>
          <w:sz w:val="32"/>
          <w:szCs w:val="32"/>
        </w:rPr>
        <w:t xml:space="preserve"> Average Loss</w:t>
      </w:r>
      <w:r w:rsidR="00F04440">
        <w:rPr>
          <w:rFonts w:ascii="TH SarabunPSK" w:hAnsi="TH SarabunPSK" w:cs="TH SarabunPSK"/>
          <w:b/>
          <w:bCs/>
          <w:sz w:val="32"/>
          <w:szCs w:val="32"/>
        </w:rPr>
        <w:tab/>
        <w:t>=  Moving Average N day of Loss</w:t>
      </w:r>
    </w:p>
    <w:p w14:paraId="223D0843" w14:textId="29154826" w:rsidR="00962CC8" w:rsidRDefault="00962CC8" w:rsidP="00D442E9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               </w:t>
      </w:r>
    </w:p>
    <w:p w14:paraId="5A3CF6F2" w14:textId="77777777" w:rsidR="005105AF" w:rsidRDefault="005105AF" w:rsidP="00D442E9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1DD669" w14:textId="77777777" w:rsidR="00425257" w:rsidRDefault="00DE7290" w:rsidP="00425257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DE729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2.4.4 อัตราผลตอบแทนจากการลงทุนจากดัชนีบ่งชี้ทางเทคนิค                                                             </w:t>
      </w:r>
    </w:p>
    <w:p w14:paraId="5E3B9BF4" w14:textId="08F573A8" w:rsidR="00DE7290" w:rsidRPr="00425257" w:rsidRDefault="002A76FE" w:rsidP="0062798E">
      <w:pPr>
        <w:spacing w:line="240" w:lineRule="auto"/>
        <w:ind w:left="144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เมื่อเกิดสัญญาณซื้อ</w:t>
      </w:r>
      <w:r w:rsidR="005A17C9">
        <w:rPr>
          <w:rFonts w:ascii="TH SarabunPSK" w:hAnsi="TH SarabunPSK" w:cs="TH SarabunPSK"/>
          <w:sz w:val="32"/>
          <w:szCs w:val="32"/>
        </w:rPr>
        <w:t xml:space="preserve"> (Buy Signal)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8547E9">
        <w:rPr>
          <w:rFonts w:ascii="TH SarabunPSK" w:hAnsi="TH SarabunPSK" w:cs="TH SarabunPSK" w:hint="cs"/>
          <w:sz w:val="32"/>
          <w:szCs w:val="32"/>
          <w:cs/>
        </w:rPr>
        <w:t>ดัชนีบ่งชี้</w:t>
      </w:r>
      <w:r w:rsidR="00D453ED">
        <w:rPr>
          <w:rFonts w:ascii="TH SarabunPSK" w:hAnsi="TH SarabunPSK" w:cs="TH SarabunPSK"/>
          <w:sz w:val="32"/>
          <w:szCs w:val="32"/>
        </w:rPr>
        <w:t xml:space="preserve"> </w:t>
      </w:r>
      <w:r w:rsidR="00767FB1">
        <w:rPr>
          <w:rFonts w:ascii="TH SarabunPSK" w:hAnsi="TH SarabunPSK" w:cs="TH SarabunPSK" w:hint="cs"/>
          <w:sz w:val="32"/>
          <w:szCs w:val="32"/>
          <w:cs/>
        </w:rPr>
        <w:t>จะ</w:t>
      </w:r>
      <w:r w:rsidR="00DE7290" w:rsidRPr="00503125">
        <w:rPr>
          <w:rFonts w:ascii="TH SarabunPSK" w:hAnsi="TH SarabunPSK" w:cs="TH SarabunPSK"/>
          <w:sz w:val="32"/>
          <w:szCs w:val="32"/>
          <w:cs/>
        </w:rPr>
        <w:t>หาอัตราผลตอบแทน</w:t>
      </w:r>
      <w:r w:rsidR="00D453ED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E7290" w:rsidRPr="00503125">
        <w:rPr>
          <w:rFonts w:ascii="TH SarabunPSK" w:hAnsi="TH SarabunPSK" w:cs="TH SarabunPSK"/>
          <w:sz w:val="32"/>
          <w:szCs w:val="32"/>
          <w:cs/>
        </w:rPr>
        <w:t>ซื้อ</w:t>
      </w:r>
      <w:r w:rsidR="00767FB1">
        <w:rPr>
          <w:rFonts w:ascii="TH SarabunPSK" w:hAnsi="TH SarabunPSK" w:cs="TH SarabunPSK" w:hint="cs"/>
          <w:sz w:val="32"/>
          <w:szCs w:val="32"/>
          <w:cs/>
        </w:rPr>
        <w:t>ที่ราคาปิด</w:t>
      </w:r>
      <w:r w:rsidR="00530E66">
        <w:rPr>
          <w:rFonts w:ascii="TH SarabunPSK" w:hAnsi="TH SarabunPSK" w:cs="TH SarabunPSK" w:hint="cs"/>
          <w:sz w:val="32"/>
          <w:szCs w:val="32"/>
          <w:cs/>
        </w:rPr>
        <w:t xml:space="preserve"> ณ </w:t>
      </w:r>
      <w:r w:rsidR="0062798E">
        <w:rPr>
          <w:rFonts w:ascii="TH SarabunPSK" w:hAnsi="TH SarabunPSK" w:cs="TH SarabunPSK" w:hint="cs"/>
          <w:sz w:val="32"/>
          <w:szCs w:val="32"/>
          <w:cs/>
        </w:rPr>
        <w:t>วันที่เกิดสัญญาณ (</w:t>
      </w:r>
      <w:r w:rsidR="0062798E">
        <w:rPr>
          <w:rFonts w:ascii="TH SarabunPSK" w:hAnsi="TH SarabunPSK" w:cs="TH SarabunPSK"/>
          <w:sz w:val="32"/>
          <w:szCs w:val="32"/>
        </w:rPr>
        <w:t>t)</w:t>
      </w:r>
      <w:r w:rsidR="00530E66">
        <w:rPr>
          <w:rFonts w:ascii="TH SarabunPSK" w:hAnsi="TH SarabunPSK" w:cs="TH SarabunPSK"/>
          <w:sz w:val="32"/>
          <w:szCs w:val="32"/>
        </w:rPr>
        <w:t xml:space="preserve"> </w:t>
      </w:r>
      <w:r w:rsidR="00767FB1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10628" w:rsidRPr="00503125">
        <w:rPr>
          <w:rFonts w:ascii="TH SarabunPSK" w:hAnsi="TH SarabunPSK" w:cs="TH SarabunPSK"/>
          <w:sz w:val="32"/>
          <w:szCs w:val="32"/>
          <w:cs/>
        </w:rPr>
        <w:t>ขาย</w:t>
      </w:r>
      <w:r w:rsidR="005A17C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247B6">
        <w:rPr>
          <w:rFonts w:ascii="TH SarabunPSK" w:hAnsi="TH SarabunPSK" w:cs="TH SarabunPSK" w:hint="cs"/>
          <w:sz w:val="32"/>
          <w:szCs w:val="32"/>
          <w:cs/>
        </w:rPr>
        <w:t>ราคาปิดอีก</w:t>
      </w:r>
      <w:r w:rsidR="00D453E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47B6">
        <w:rPr>
          <w:rFonts w:ascii="TH SarabunPSK" w:hAnsi="TH SarabunPSK" w:cs="TH SarabunPSK" w:hint="cs"/>
          <w:sz w:val="32"/>
          <w:szCs w:val="32"/>
          <w:cs/>
        </w:rPr>
        <w:t>10 วันข้างหน้า</w:t>
      </w:r>
      <w:r w:rsidR="00767FB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47B6">
        <w:rPr>
          <w:rFonts w:ascii="TH SarabunPSK" w:hAnsi="TH SarabunPSK" w:cs="TH SarabunPSK" w:hint="cs"/>
          <w:sz w:val="32"/>
          <w:szCs w:val="32"/>
          <w:cs/>
        </w:rPr>
        <w:t>(</w:t>
      </w:r>
      <w:r w:rsidR="00530E66">
        <w:rPr>
          <w:rFonts w:ascii="TH SarabunPSK" w:hAnsi="TH SarabunPSK" w:cs="TH SarabunPSK"/>
          <w:sz w:val="32"/>
          <w:szCs w:val="32"/>
        </w:rPr>
        <w:t>t+</w:t>
      </w:r>
      <w:r w:rsidR="00767FB1">
        <w:rPr>
          <w:rFonts w:ascii="TH SarabunPSK" w:hAnsi="TH SarabunPSK" w:cs="TH SarabunPSK" w:hint="cs"/>
          <w:sz w:val="32"/>
          <w:szCs w:val="32"/>
          <w:cs/>
        </w:rPr>
        <w:t>10</w:t>
      </w:r>
      <w:r w:rsidR="001247B6">
        <w:rPr>
          <w:rFonts w:ascii="TH SarabunPSK" w:hAnsi="TH SarabunPSK" w:cs="TH SarabunPSK" w:hint="cs"/>
          <w:sz w:val="32"/>
          <w:szCs w:val="32"/>
          <w:cs/>
        </w:rPr>
        <w:t>)</w:t>
      </w:r>
      <w:r w:rsidR="00767FB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47B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3D108F">
        <w:rPr>
          <w:rFonts w:ascii="TH SarabunPSK" w:hAnsi="TH SarabunPSK" w:cs="TH SarabunPSK" w:hint="cs"/>
          <w:sz w:val="32"/>
          <w:szCs w:val="32"/>
          <w:cs/>
        </w:rPr>
        <w:t>มี</w:t>
      </w:r>
      <w:r w:rsidR="00DE7290" w:rsidRPr="00503125">
        <w:rPr>
          <w:rFonts w:ascii="TH SarabunPSK" w:hAnsi="TH SarabunPSK" w:cs="TH SarabunPSK"/>
          <w:sz w:val="32"/>
          <w:szCs w:val="32"/>
          <w:cs/>
        </w:rPr>
        <w:t>พื้นฐา</w:t>
      </w:r>
      <w:r w:rsidR="003D108F">
        <w:rPr>
          <w:rFonts w:ascii="TH SarabunPSK" w:hAnsi="TH SarabunPSK" w:cs="TH SarabunPSK" w:hint="cs"/>
          <w:sz w:val="32"/>
          <w:szCs w:val="32"/>
          <w:cs/>
        </w:rPr>
        <w:t>น</w:t>
      </w:r>
      <w:r w:rsidR="00DE7290" w:rsidRPr="00503125">
        <w:rPr>
          <w:rFonts w:ascii="TH SarabunPSK" w:hAnsi="TH SarabunPSK" w:cs="TH SarabunPSK"/>
          <w:sz w:val="32"/>
          <w:szCs w:val="32"/>
          <w:cs/>
        </w:rPr>
        <w:t>การคำนวนของ</w:t>
      </w:r>
      <w:r w:rsidR="003D108F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DE7290" w:rsidRPr="00503125">
        <w:rPr>
          <w:rFonts w:ascii="TH SarabunPSK" w:hAnsi="TH SarabunPSK" w:cs="TH SarabunPSK"/>
          <w:sz w:val="32"/>
          <w:szCs w:val="32"/>
          <w:cs/>
        </w:rPr>
        <w:t>การคำนว</w:t>
      </w:r>
      <w:r w:rsidR="00425257">
        <w:rPr>
          <w:rFonts w:ascii="TH SarabunPSK" w:hAnsi="TH SarabunPSK" w:cs="TH SarabunPSK" w:hint="cs"/>
          <w:sz w:val="32"/>
          <w:szCs w:val="32"/>
          <w:cs/>
        </w:rPr>
        <w:t>ณ</w:t>
      </w:r>
      <w:r w:rsidR="00DE7290" w:rsidRPr="00DE7290">
        <w:rPr>
          <w:rFonts w:ascii="TH SarabunPSK" w:hAnsi="TH SarabunPSK" w:cs="TH SarabunPSK"/>
          <w:sz w:val="32"/>
          <w:szCs w:val="32"/>
          <w:cs/>
        </w:rPr>
        <w:t>อัตราผลตอบแทน 10 วัน (</w:t>
      </w:r>
      <m:oMath>
        <m:sSubSup>
          <m:sSubSup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H SarabunPSK"/>
                <w:sz w:val="32"/>
                <w:szCs w:val="32"/>
              </w:rPr>
              <m:t>r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buy</m:t>
            </m:r>
          </m:sub>
          <m:sup>
            <m:r>
              <w:rPr>
                <w:rFonts w:ascii="Cambria Math" w:hAnsi="Cambria Math" w:cs="Cambria Math"/>
                <w:sz w:val="32"/>
                <w:szCs w:val="32"/>
                <w:cs/>
              </w:rPr>
              <m:t>10</m:t>
            </m:r>
            <m:ctrlPr>
              <w:rPr>
                <w:rFonts w:ascii="Cambria Math" w:hAnsi="Cambria Math" w:cs="TH SarabunPSK"/>
                <w:i/>
                <w:sz w:val="32"/>
                <w:szCs w:val="32"/>
                <w:cs/>
              </w:rPr>
            </m:ctrlPr>
          </m:sup>
        </m:sSubSup>
      </m:oMath>
      <w:r w:rsidR="00DE7290" w:rsidRPr="00503125">
        <w:rPr>
          <w:rFonts w:ascii="TH SarabunPSK" w:hAnsi="TH SarabunPSK" w:cs="TH SarabunPSK"/>
          <w:sz w:val="32"/>
          <w:szCs w:val="32"/>
          <w:cs/>
        </w:rPr>
        <w:t xml:space="preserve">) </w:t>
      </w:r>
      <w:r w:rsidR="00EF2925">
        <w:rPr>
          <w:rFonts w:ascii="TH SarabunPSK" w:hAnsi="TH SarabunPSK" w:cs="TH SarabunPSK"/>
          <w:sz w:val="32"/>
          <w:szCs w:val="32"/>
        </w:rPr>
        <w:t xml:space="preserve"> </w:t>
      </w:r>
      <w:r w:rsidR="005A17C9">
        <w:rPr>
          <w:rFonts w:ascii="TH SarabunPSK" w:hAnsi="TH SarabunPSK" w:cs="TH SarabunPSK" w:hint="cs"/>
          <w:sz w:val="32"/>
          <w:szCs w:val="32"/>
          <w:cs/>
        </w:rPr>
        <w:t>ด้วยสมการดังนี้</w:t>
      </w:r>
    </w:p>
    <w:p w14:paraId="75F06B02" w14:textId="140B7CF9" w:rsidR="00DE7290" w:rsidRPr="009C5668" w:rsidRDefault="00354EE7" w:rsidP="009C5668">
      <w:pPr>
        <w:spacing w:line="240" w:lineRule="auto"/>
        <w:ind w:firstLine="720"/>
        <w:jc w:val="both"/>
        <w:rPr>
          <w:rFonts w:ascii="TH SarabunPSK" w:hAnsi="TH SarabunPSK" w:cs="TH SarabunPSK"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 w:cs="TH SarabunPSK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 w:cs="TH SarabunPSK"/>
                  <w:sz w:val="28"/>
                  <w:szCs w:val="32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  <w:szCs w:val="32"/>
                </w:rPr>
                <m:t>buy</m:t>
              </m:r>
            </m:sub>
            <m:sup>
              <m:r>
                <w:rPr>
                  <w:rFonts w:ascii="Cambria Math" w:hAnsi="Cambria Math" w:cs="TH SarabunPSK"/>
                  <w:sz w:val="28"/>
                  <w:szCs w:val="32"/>
                </w:rPr>
                <m:t>10</m:t>
              </m:r>
            </m:sup>
          </m:sSubSup>
          <m:r>
            <w:rPr>
              <w:rFonts w:ascii="Cambria Math" w:hAnsi="Cambria Math" w:cs="TH SarabunPSK"/>
              <w:sz w:val="28"/>
              <w:szCs w:val="32"/>
            </w:rPr>
            <m:t>=</m:t>
          </m:r>
          <m:func>
            <m:funcPr>
              <m:ctrlPr>
                <w:rPr>
                  <w:rFonts w:ascii="Cambria Math" w:hAnsi="Cambria Math" w:cs="TH SarabunPSK"/>
                  <w:i/>
                  <w:sz w:val="28"/>
                  <w:szCs w:val="32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 w:cs="TH SarabunPSK"/>
                      <w:sz w:val="28"/>
                      <w:szCs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PSK"/>
                      <w:sz w:val="28"/>
                      <w:szCs w:val="32"/>
                    </w:rPr>
                    <m:t>log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  <w:szCs w:val="32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 w:cs="TH SarabunPSK"/>
                      <w:i/>
                      <w:sz w:val="28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H SarabunPSK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/>
                          <w:sz w:val="28"/>
                          <w:szCs w:val="3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H SarabunPSK"/>
                          <w:sz w:val="28"/>
                          <w:szCs w:val="32"/>
                        </w:rPr>
                        <m:t>t+10</m:t>
                      </m:r>
                    </m:sub>
                  </m:sSub>
                </m:e>
              </m:d>
            </m:e>
          </m:func>
          <m:r>
            <w:rPr>
              <w:rFonts w:ascii="Cambria Math" w:hAnsi="Cambria Math" w:cs="TH SarabunPSK"/>
              <w:sz w:val="28"/>
              <w:szCs w:val="32"/>
            </w:rPr>
            <m:t>-</m:t>
          </m:r>
          <m:sSub>
            <m:sSubPr>
              <m:ctrlPr>
                <w:rPr>
                  <w:rFonts w:ascii="Cambria Math" w:hAnsi="Cambria Math" w:cs="TH SarabunPSK"/>
                  <w:sz w:val="28"/>
                  <w:szCs w:val="3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H SarabunPSK"/>
                  <w:sz w:val="28"/>
                  <w:szCs w:val="32"/>
                </w:rPr>
                <m:t>log</m:t>
              </m:r>
            </m:e>
            <m:sub>
              <m:r>
                <w:rPr>
                  <w:rFonts w:ascii="Cambria Math" w:hAnsi="Cambria Math" w:cs="TH SarabunPSK"/>
                  <w:sz w:val="28"/>
                  <w:szCs w:val="32"/>
                </w:rPr>
                <m:t>e</m:t>
              </m:r>
            </m:sub>
          </m:sSub>
          <m:r>
            <w:rPr>
              <w:rFonts w:ascii="Cambria Math" w:hAnsi="Cambria Math" w:cs="TH SarabunPSK"/>
              <w:sz w:val="28"/>
              <w:szCs w:val="32"/>
            </w:rPr>
            <m:t>(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  <w:szCs w:val="32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  <w:szCs w:val="32"/>
                </w:rPr>
                <m:t>P</m:t>
              </m:r>
            </m:e>
            <m:sub>
              <m:r>
                <w:rPr>
                  <w:rFonts w:ascii="Cambria Math" w:hAnsi="Cambria Math" w:cs="TH SarabunPSK"/>
                  <w:sz w:val="28"/>
                  <w:szCs w:val="32"/>
                </w:rPr>
                <m:t>t</m:t>
              </m:r>
            </m:sub>
          </m:sSub>
          <m:r>
            <w:rPr>
              <w:rFonts w:ascii="Cambria Math" w:hAnsi="Cambria Math" w:cs="TH SarabunPSK"/>
              <w:sz w:val="28"/>
              <w:szCs w:val="32"/>
            </w:rPr>
            <m:t>)</m:t>
          </m:r>
        </m:oMath>
      </m:oMathPara>
    </w:p>
    <w:p w14:paraId="3D619058" w14:textId="77777777" w:rsidR="00425257" w:rsidRDefault="00503125" w:rsidP="0042525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</w:t>
      </w:r>
      <w:r w:rsidR="00590995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</w:p>
    <w:p w14:paraId="4D13400D" w14:textId="78FAC8B5" w:rsidR="005A17C9" w:rsidRPr="00425257" w:rsidRDefault="005A17C9" w:rsidP="005A17C9">
      <w:pPr>
        <w:spacing w:line="240" w:lineRule="auto"/>
        <w:ind w:left="1440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เมื่อเกิดสัญญาณขาย (</w:t>
      </w:r>
      <w:r>
        <w:rPr>
          <w:rFonts w:ascii="TH SarabunPSK" w:hAnsi="TH SarabunPSK" w:cs="TH SarabunPSK"/>
          <w:sz w:val="32"/>
          <w:szCs w:val="32"/>
        </w:rPr>
        <w:t>Sell Signal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จากดัชนีบ่งชี้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503125">
        <w:rPr>
          <w:rFonts w:ascii="TH SarabunPSK" w:hAnsi="TH SarabunPSK" w:cs="TH SarabunPSK"/>
          <w:sz w:val="32"/>
          <w:szCs w:val="32"/>
          <w:cs/>
        </w:rPr>
        <w:t>หาอัตราผลตอบแทน</w:t>
      </w:r>
      <w:r>
        <w:rPr>
          <w:rFonts w:ascii="TH SarabunPSK" w:hAnsi="TH SarabunPSK" w:cs="TH SarabunPSK" w:hint="cs"/>
          <w:sz w:val="32"/>
          <w:szCs w:val="32"/>
          <w:cs/>
        </w:rPr>
        <w:t>โดยขายที่ราคาปิด ณ วันที่เกิดสัญญาณ (</w:t>
      </w:r>
      <w:r>
        <w:rPr>
          <w:rFonts w:ascii="TH SarabunPSK" w:hAnsi="TH SarabunPSK" w:cs="TH SarabunPSK"/>
          <w:sz w:val="32"/>
          <w:szCs w:val="32"/>
        </w:rPr>
        <w:t xml:space="preserve">t) </w:t>
      </w:r>
      <w:r>
        <w:rPr>
          <w:rFonts w:ascii="TH SarabunPSK" w:hAnsi="TH SarabunPSK" w:cs="TH SarabunPSK" w:hint="cs"/>
          <w:sz w:val="32"/>
          <w:szCs w:val="32"/>
          <w:cs/>
        </w:rPr>
        <w:t>และซื้อที่ราคาปิดอีก 10 วันข้างหน้า (</w:t>
      </w:r>
      <w:r>
        <w:rPr>
          <w:rFonts w:ascii="TH SarabunPSK" w:hAnsi="TH SarabunPSK" w:cs="TH SarabunPSK"/>
          <w:sz w:val="32"/>
          <w:szCs w:val="32"/>
        </w:rPr>
        <w:t>t+</w:t>
      </w:r>
      <w:r>
        <w:rPr>
          <w:rFonts w:ascii="TH SarabunPSK" w:hAnsi="TH SarabunPSK" w:cs="TH SarabunPSK" w:hint="cs"/>
          <w:sz w:val="32"/>
          <w:szCs w:val="32"/>
          <w:cs/>
        </w:rPr>
        <w:t>10) โดยมี</w:t>
      </w:r>
      <w:r w:rsidRPr="00503125">
        <w:rPr>
          <w:rFonts w:ascii="TH SarabunPSK" w:hAnsi="TH SarabunPSK" w:cs="TH SarabunPSK"/>
          <w:sz w:val="32"/>
          <w:szCs w:val="32"/>
          <w:cs/>
        </w:rPr>
        <w:t>พื้นฐา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  <w:r w:rsidRPr="00503125">
        <w:rPr>
          <w:rFonts w:ascii="TH SarabunPSK" w:hAnsi="TH SarabunPSK" w:cs="TH SarabunPSK"/>
          <w:sz w:val="32"/>
          <w:szCs w:val="32"/>
          <w:cs/>
        </w:rPr>
        <w:t>การคำนวนของ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503125">
        <w:rPr>
          <w:rFonts w:ascii="TH SarabunPSK" w:hAnsi="TH SarabunPSK" w:cs="TH SarabunPSK"/>
          <w:sz w:val="32"/>
          <w:szCs w:val="32"/>
          <w:cs/>
        </w:rPr>
        <w:t>การคำนว</w:t>
      </w:r>
      <w:r>
        <w:rPr>
          <w:rFonts w:ascii="TH SarabunPSK" w:hAnsi="TH SarabunPSK" w:cs="TH SarabunPSK" w:hint="cs"/>
          <w:sz w:val="32"/>
          <w:szCs w:val="32"/>
          <w:cs/>
        </w:rPr>
        <w:t>ณ</w:t>
      </w:r>
      <w:r w:rsidRPr="00DE7290">
        <w:rPr>
          <w:rFonts w:ascii="TH SarabunPSK" w:hAnsi="TH SarabunPSK" w:cs="TH SarabunPSK"/>
          <w:sz w:val="32"/>
          <w:szCs w:val="32"/>
          <w:cs/>
        </w:rPr>
        <w:t>อัตราผลตอบแทน 10 วัน (</w:t>
      </w:r>
      <m:oMath>
        <m:sSubSup>
          <m:sSubSup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 w:cs="TH SarabunPSK"/>
                <w:sz w:val="32"/>
                <w:szCs w:val="32"/>
              </w:rPr>
              <m:t>r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sell</m:t>
            </m:r>
          </m:sub>
          <m:sup>
            <m:r>
              <w:rPr>
                <w:rFonts w:ascii="Cambria Math" w:hAnsi="Cambria Math" w:cs="Cambria Math"/>
                <w:sz w:val="32"/>
                <w:szCs w:val="32"/>
                <w:cs/>
              </w:rPr>
              <m:t>10</m:t>
            </m:r>
            <m:ctrlPr>
              <w:rPr>
                <w:rFonts w:ascii="Cambria Math" w:hAnsi="Cambria Math" w:cs="TH SarabunPSK"/>
                <w:i/>
                <w:sz w:val="32"/>
                <w:szCs w:val="32"/>
                <w:cs/>
              </w:rPr>
            </m:ctrlPr>
          </m:sup>
        </m:sSubSup>
      </m:oMath>
      <w:r w:rsidRPr="00503125">
        <w:rPr>
          <w:rFonts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ด้วยสมการดังนี้</w:t>
      </w:r>
    </w:p>
    <w:p w14:paraId="614AA1F5" w14:textId="5D0E6447" w:rsidR="00503125" w:rsidRPr="00503125" w:rsidRDefault="00354EE7" w:rsidP="00503125">
      <w:pPr>
        <w:rPr>
          <w:rFonts w:ascii="TH SarabunPSK" w:hAnsi="TH SarabunPSK" w:cs="TH SarabunPSK"/>
          <w:sz w:val="32"/>
          <w:szCs w:val="32"/>
        </w:rPr>
      </w:pPr>
      <m:oMathPara>
        <m:oMath>
          <m:sSubSup>
            <m:sSubSupPr>
              <m:ctrlPr>
                <w:rPr>
                  <w:rFonts w:ascii="Cambria Math" w:hAnsi="Cambria Math" w:cs="TH SarabunPSK"/>
                  <w:i/>
                  <w:sz w:val="28"/>
                  <w:szCs w:val="32"/>
                </w:rPr>
              </m:ctrlPr>
            </m:sSubSupPr>
            <m:e>
              <m:r>
                <w:rPr>
                  <w:rFonts w:ascii="Cambria Math" w:hAnsi="Cambria Math" w:cs="TH SarabunPSK"/>
                  <w:sz w:val="28"/>
                  <w:szCs w:val="32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  <w:szCs w:val="32"/>
                </w:rPr>
                <m:t>sell</m:t>
              </m:r>
            </m:sub>
            <m:sup>
              <m:r>
                <w:rPr>
                  <w:rFonts w:ascii="Cambria Math" w:hAnsi="Cambria Math" w:cs="TH SarabunPSK"/>
                  <w:sz w:val="28"/>
                  <w:szCs w:val="32"/>
                </w:rPr>
                <m:t>10</m:t>
              </m:r>
            </m:sup>
          </m:sSubSup>
          <m:r>
            <w:rPr>
              <w:rFonts w:ascii="Cambria Math" w:hAnsi="Cambria Math" w:cs="TH SarabunPSK"/>
              <w:sz w:val="28"/>
              <w:szCs w:val="32"/>
            </w:rPr>
            <m:t>=</m:t>
          </m:r>
          <m:func>
            <m:funcPr>
              <m:ctrlPr>
                <w:rPr>
                  <w:rFonts w:ascii="Cambria Math" w:hAnsi="Cambria Math" w:cs="TH SarabunPSK"/>
                  <w:i/>
                  <w:sz w:val="28"/>
                  <w:szCs w:val="32"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 w:cs="TH SarabunPSK"/>
                      <w:sz w:val="28"/>
                      <w:szCs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PSK"/>
                      <w:sz w:val="28"/>
                      <w:szCs w:val="32"/>
                    </w:rPr>
                    <m:t>log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  <w:szCs w:val="32"/>
                    </w:rPr>
                    <m:t>e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H SarabunPSK"/>
                  <w:sz w:val="28"/>
                  <w:szCs w:val="32"/>
                </w:rPr>
                <m:t>(</m:t>
              </m:r>
              <m:sSub>
                <m:sSubPr>
                  <m:ctrlPr>
                    <w:rPr>
                      <w:rFonts w:ascii="Cambria Math" w:hAnsi="Cambria Math" w:cs="TH SarabunPSK"/>
                      <w:sz w:val="28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  <w:szCs w:val="32"/>
                    </w:rPr>
                    <m:t>P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  <w:szCs w:val="32"/>
                    </w:rPr>
                    <m:t>t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H SarabunPSK"/>
                  <w:sz w:val="28"/>
                  <w:szCs w:val="32"/>
                </w:rPr>
                <m:t xml:space="preserve">)- </m:t>
              </m:r>
              <m:sSub>
                <m:sSubPr>
                  <m:ctrlPr>
                    <w:rPr>
                      <w:rFonts w:ascii="Cambria Math" w:hAnsi="Cambria Math" w:cs="TH SarabunPSK"/>
                      <w:sz w:val="28"/>
                      <w:szCs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H SarabunPSK"/>
                      <w:sz w:val="28"/>
                      <w:szCs w:val="32"/>
                    </w:rPr>
                    <m:t>log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  <w:szCs w:val="32"/>
                    </w:rPr>
                    <m:t>e</m:t>
                  </m:r>
                </m:sub>
              </m:sSub>
            </m:fName>
            <m:e>
              <m:d>
                <m:dPr>
                  <m:ctrlPr>
                    <w:rPr>
                      <w:rFonts w:ascii="Cambria Math" w:hAnsi="Cambria Math" w:cs="TH SarabunPSK"/>
                      <w:i/>
                      <w:sz w:val="28"/>
                      <w:szCs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H SarabunPSK"/>
                          <w:i/>
                          <w:sz w:val="28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 w:cs="TH SarabunPSK"/>
                          <w:sz w:val="28"/>
                          <w:szCs w:val="32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H SarabunPSK"/>
                          <w:sz w:val="28"/>
                          <w:szCs w:val="32"/>
                        </w:rPr>
                        <m:t>t+10</m:t>
                      </m:r>
                    </m:sub>
                  </m:sSub>
                </m:e>
              </m:d>
            </m:e>
          </m:func>
        </m:oMath>
      </m:oMathPara>
    </w:p>
    <w:p w14:paraId="5295034C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AE30C06" w14:textId="77777777" w:rsidR="00503125" w:rsidRDefault="00503125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B2D25B6" w14:textId="77777777" w:rsidR="00503125" w:rsidRDefault="00503125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5E55249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253AB7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15993ED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164624F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845766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EC2E95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AED7D2A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4AC14E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665C6F9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9536E8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2A482B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9707A2D" w14:textId="77777777" w:rsidR="00DE7290" w:rsidRDefault="00DE7290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C95B6CA" w14:textId="7CD055B5" w:rsidR="009645CA" w:rsidRPr="00D442E9" w:rsidRDefault="009645CA" w:rsidP="00EF2925">
      <w:pPr>
        <w:tabs>
          <w:tab w:val="left" w:pos="5547"/>
        </w:tabs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442E9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 w:rsidRPr="00D442E9">
        <w:rPr>
          <w:rFonts w:ascii="TH SarabunPSK" w:hAnsi="TH SarabunPSK" w:cs="TH SarabunPSK"/>
          <w:b/>
          <w:bCs/>
          <w:sz w:val="36"/>
          <w:szCs w:val="36"/>
        </w:rPr>
        <w:t>3</w:t>
      </w:r>
    </w:p>
    <w:p w14:paraId="05F7D5BB" w14:textId="496A2B72" w:rsidR="00D442E9" w:rsidRDefault="00D442E9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442E9">
        <w:rPr>
          <w:rFonts w:ascii="TH SarabunPSK" w:hAnsi="TH SarabunPSK" w:cs="TH SarabunPSK"/>
          <w:b/>
          <w:bCs/>
          <w:sz w:val="36"/>
          <w:szCs w:val="36"/>
          <w:cs/>
        </w:rPr>
        <w:t>สมมติฐานและวิธีการดำเนินการ</w:t>
      </w:r>
      <w:r w:rsidR="002F54E3">
        <w:rPr>
          <w:rFonts w:ascii="TH SarabunPSK" w:hAnsi="TH SarabunPSK" w:cs="TH SarabunPSK" w:hint="cs"/>
          <w:b/>
          <w:bCs/>
          <w:sz w:val="36"/>
          <w:szCs w:val="36"/>
          <w:cs/>
        </w:rPr>
        <w:t>ศึกษา</w:t>
      </w:r>
      <w:r w:rsidRPr="00D442E9">
        <w:rPr>
          <w:rFonts w:ascii="TH SarabunPSK" w:hAnsi="TH SarabunPSK" w:cs="TH SarabunPSK"/>
          <w:b/>
          <w:bCs/>
          <w:sz w:val="36"/>
          <w:szCs w:val="36"/>
          <w:cs/>
        </w:rPr>
        <w:t xml:space="preserve"> (</w:t>
      </w:r>
      <w:r w:rsidRPr="00D442E9">
        <w:rPr>
          <w:rFonts w:ascii="TH SarabunPSK" w:hAnsi="TH SarabunPSK" w:cs="TH SarabunPSK"/>
          <w:b/>
          <w:bCs/>
          <w:sz w:val="36"/>
          <w:szCs w:val="36"/>
        </w:rPr>
        <w:t>Hypothesis and Methodology)</w:t>
      </w:r>
    </w:p>
    <w:p w14:paraId="7858CBE4" w14:textId="77777777" w:rsidR="006E1E7E" w:rsidRPr="006E1E7E" w:rsidRDefault="006E1E7E" w:rsidP="00056FE3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42B9FA" w14:textId="0CD5F7B9" w:rsidR="006E1E7E" w:rsidRPr="006E1E7E" w:rsidRDefault="006E1E7E" w:rsidP="006E1E7E">
      <w:pPr>
        <w:rPr>
          <w:rFonts w:ascii="TH SarabunPSK" w:hAnsi="TH SarabunPSK" w:cs="TH SarabunPSK"/>
          <w:b/>
          <w:bCs/>
          <w:sz w:val="36"/>
          <w:szCs w:val="36"/>
        </w:rPr>
      </w:pPr>
      <w:r w:rsidRPr="006E1E7E">
        <w:rPr>
          <w:rFonts w:ascii="TH SarabunPSK" w:hAnsi="TH SarabunPSK" w:cs="TH SarabunPSK"/>
          <w:b/>
          <w:bCs/>
          <w:sz w:val="36"/>
          <w:szCs w:val="36"/>
        </w:rPr>
        <w:t xml:space="preserve">3.1 </w:t>
      </w:r>
      <w:r w:rsidRPr="006E1E7E">
        <w:rPr>
          <w:rFonts w:ascii="TH SarabunPSK" w:hAnsi="TH SarabunPSK" w:cs="TH SarabunPSK"/>
          <w:b/>
          <w:bCs/>
          <w:sz w:val="36"/>
          <w:szCs w:val="36"/>
          <w:cs/>
        </w:rPr>
        <w:t>สมมติฐาน (</w:t>
      </w:r>
      <w:r w:rsidRPr="006E1E7E">
        <w:rPr>
          <w:rFonts w:ascii="TH SarabunPSK" w:hAnsi="TH SarabunPSK" w:cs="TH SarabunPSK"/>
          <w:b/>
          <w:bCs/>
          <w:sz w:val="36"/>
          <w:szCs w:val="36"/>
        </w:rPr>
        <w:t>Hypothesis)</w:t>
      </w:r>
    </w:p>
    <w:p w14:paraId="4F2690E9" w14:textId="699AEDB3" w:rsidR="006E1E7E" w:rsidRPr="006E1E7E" w:rsidRDefault="006E1E7E" w:rsidP="00763B3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 </w:t>
      </w:r>
      <w:r w:rsidR="00262B1A">
        <w:rPr>
          <w:rFonts w:ascii="TH SarabunPSK" w:hAnsi="TH SarabunPSK" w:cs="TH SarabunPSK"/>
          <w:b/>
          <w:bCs/>
          <w:sz w:val="40"/>
          <w:szCs w:val="40"/>
          <w:cs/>
        </w:rPr>
        <w:tab/>
      </w:r>
      <w:r w:rsidRPr="006E1E7E"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sz w:val="32"/>
          <w:szCs w:val="32"/>
          <w:cs/>
        </w:rPr>
        <w:t>การวิเคราะห์ทางเทคนิค</w:t>
      </w:r>
      <w:r w:rsidRPr="006E1E7E">
        <w:rPr>
          <w:rFonts w:ascii="TH SarabunPSK" w:hAnsi="TH SarabunPSK" w:cs="TH SarabunPSK" w:hint="cs"/>
          <w:sz w:val="32"/>
          <w:szCs w:val="32"/>
          <w:cs/>
        </w:rPr>
        <w:t>ดัชนีบ่งชี้ (</w:t>
      </w:r>
      <w:r w:rsidRPr="006E1E7E">
        <w:rPr>
          <w:rFonts w:ascii="TH SarabunPSK" w:hAnsi="TH SarabunPSK" w:cs="TH SarabunPSK"/>
          <w:sz w:val="32"/>
          <w:szCs w:val="32"/>
        </w:rPr>
        <w:t>Indicator</w:t>
      </w:r>
      <w:r w:rsidRPr="006E1E7E">
        <w:rPr>
          <w:rFonts w:ascii="TH SarabunPSK" w:hAnsi="TH SarabunPSK" w:cs="TH SarabunPSK" w:hint="cs"/>
          <w:sz w:val="32"/>
          <w:szCs w:val="32"/>
          <w:cs/>
        </w:rPr>
        <w:t>)</w:t>
      </w:r>
      <w:r w:rsidRPr="006E1E7E">
        <w:rPr>
          <w:rFonts w:ascii="TH SarabunPSK" w:hAnsi="TH SarabunPSK" w:cs="TH SarabunPSK"/>
          <w:sz w:val="32"/>
          <w:szCs w:val="32"/>
        </w:rPr>
        <w:t xml:space="preserve"> 2 </w:t>
      </w:r>
      <w:r w:rsidRPr="006E1E7E">
        <w:rPr>
          <w:rFonts w:ascii="TH SarabunPSK" w:hAnsi="TH SarabunPSK" w:cs="TH SarabunPSK" w:hint="cs"/>
          <w:sz w:val="32"/>
          <w:szCs w:val="32"/>
          <w:cs/>
        </w:rPr>
        <w:t>ดัชน</w:t>
      </w:r>
      <w:r>
        <w:rPr>
          <w:rFonts w:ascii="TH SarabunPSK" w:hAnsi="TH SarabunPSK" w:cs="TH SarabunPSK" w:hint="cs"/>
          <w:sz w:val="32"/>
          <w:szCs w:val="32"/>
          <w:cs/>
        </w:rPr>
        <w:t>ี ที่กล่าวมา เป็นการทดสอบการวิเคราะห์ทางเทคนิคโดยจะแบ่งสมมติฐานตาม</w:t>
      </w:r>
      <w:r w:rsidR="00CC034C">
        <w:rPr>
          <w:rFonts w:ascii="TH SarabunPSK" w:hAnsi="TH SarabunPSK" w:cs="TH SarabunPSK" w:hint="cs"/>
          <w:sz w:val="32"/>
          <w:szCs w:val="32"/>
          <w:cs/>
        </w:rPr>
        <w:t>กฎ</w:t>
      </w:r>
      <w:r>
        <w:rPr>
          <w:rFonts w:ascii="TH SarabunPSK" w:hAnsi="TH SarabunPSK" w:cs="TH SarabunPSK" w:hint="cs"/>
          <w:sz w:val="32"/>
          <w:szCs w:val="32"/>
          <w:cs/>
        </w:rPr>
        <w:t>การซื้อขาย (</w:t>
      </w:r>
      <w:r>
        <w:rPr>
          <w:rFonts w:ascii="TH SarabunPSK" w:hAnsi="TH SarabunPSK" w:cs="TH SarabunPSK"/>
          <w:sz w:val="32"/>
          <w:szCs w:val="32"/>
        </w:rPr>
        <w:t>Trading Rules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ที่กำหนด ซึ่ง</w:t>
      </w:r>
      <w:r w:rsidR="00CC034C">
        <w:rPr>
          <w:rFonts w:ascii="TH SarabunPSK" w:hAnsi="TH SarabunPSK" w:cs="TH SarabunPSK" w:hint="cs"/>
          <w:sz w:val="32"/>
          <w:szCs w:val="32"/>
          <w:cs/>
        </w:rPr>
        <w:t>กฎ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การซื้อขาย </w:t>
      </w:r>
      <w:r w:rsidRPr="006E1E7E">
        <w:rPr>
          <w:rFonts w:ascii="TH SarabunPSK" w:hAnsi="TH SarabunPSK" w:cs="TH SarabunPSK"/>
          <w:sz w:val="32"/>
          <w:szCs w:val="32"/>
          <w:cs/>
        </w:rPr>
        <w:t>(</w:t>
      </w:r>
      <w:r w:rsidRPr="006E1E7E">
        <w:rPr>
          <w:rFonts w:ascii="TH SarabunPSK" w:hAnsi="TH SarabunPSK" w:cs="TH SarabunPSK"/>
          <w:sz w:val="32"/>
          <w:szCs w:val="32"/>
        </w:rPr>
        <w:t>Trading Rules)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ของดัชนีบ่งชี้ (</w:t>
      </w:r>
      <w:r>
        <w:rPr>
          <w:rFonts w:ascii="TH SarabunPSK" w:hAnsi="TH SarabunPSK" w:cs="TH SarabunPSK"/>
          <w:sz w:val="32"/>
          <w:szCs w:val="32"/>
        </w:rPr>
        <w:t>Indicator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ดัชนี ได้แก่ </w:t>
      </w:r>
      <w:r w:rsidRPr="006E1E7E">
        <w:rPr>
          <w:rFonts w:ascii="TH SarabunPSK" w:hAnsi="TH SarabunPSK" w:cs="TH SarabunPSK"/>
          <w:sz w:val="32"/>
          <w:szCs w:val="32"/>
        </w:rPr>
        <w:t>Moving Average Convergence Divergence (MACD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Rules</w:t>
      </w:r>
      <w:r w:rsidRPr="006E1E7E">
        <w:rPr>
          <w:rFonts w:ascii="TH SarabunPSK" w:hAnsi="TH SarabunPSK" w:cs="TH SarabunPSK"/>
          <w:sz w:val="32"/>
          <w:szCs w:val="32"/>
        </w:rPr>
        <w:t xml:space="preserve">) </w:t>
      </w:r>
      <w:r w:rsidR="00746CB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6E1E7E">
        <w:rPr>
          <w:rFonts w:ascii="TH SarabunPSK" w:hAnsi="TH SarabunPSK" w:cs="TH SarabunPSK"/>
          <w:sz w:val="32"/>
          <w:szCs w:val="32"/>
        </w:rPr>
        <w:t>Relative Strength Index (RSI</w:t>
      </w:r>
      <w:r>
        <w:rPr>
          <w:rFonts w:ascii="TH SarabunPSK" w:hAnsi="TH SarabunPSK" w:cs="TH SarabunPSK"/>
          <w:sz w:val="32"/>
          <w:szCs w:val="32"/>
        </w:rPr>
        <w:t xml:space="preserve"> Rules</w:t>
      </w:r>
      <w:r w:rsidRPr="006E1E7E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BF778A">
        <w:rPr>
          <w:rFonts w:ascii="TH SarabunPSK" w:hAnsi="TH SarabunPSK" w:cs="TH SarabunPSK" w:hint="cs"/>
          <w:sz w:val="32"/>
          <w:szCs w:val="32"/>
          <w:cs/>
        </w:rPr>
        <w:t>หาผลตอบแทนจาก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การวิเคราะห์ของทั้ง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 w:rsidR="00B542F3">
        <w:rPr>
          <w:rFonts w:ascii="TH SarabunPSK" w:hAnsi="TH SarabunPSK" w:cs="TH SarabunPSK" w:hint="cs"/>
          <w:sz w:val="32"/>
          <w:szCs w:val="32"/>
          <w:cs/>
        </w:rPr>
        <w:t>ดัชนีบ่งชี้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="00BF778A">
        <w:rPr>
          <w:rFonts w:ascii="TH SarabunPSK" w:hAnsi="TH SarabunPSK" w:cs="TH SarabunPSK" w:hint="cs"/>
          <w:sz w:val="32"/>
          <w:szCs w:val="32"/>
          <w:cs/>
        </w:rPr>
        <w:t>นำมา</w:t>
      </w:r>
      <w:r>
        <w:rPr>
          <w:rFonts w:ascii="TH SarabunPSK" w:hAnsi="TH SarabunPSK" w:cs="TH SarabunPSK" w:hint="cs"/>
          <w:sz w:val="32"/>
          <w:szCs w:val="32"/>
          <w:cs/>
        </w:rPr>
        <w:t>เปรียบ</w:t>
      </w:r>
      <w:r w:rsidR="00336681">
        <w:rPr>
          <w:rFonts w:ascii="TH SarabunPSK" w:hAnsi="TH SarabunPSK" w:cs="TH SarabunPSK" w:hint="cs"/>
          <w:sz w:val="32"/>
          <w:szCs w:val="32"/>
          <w:cs/>
        </w:rPr>
        <w:t>เทียบ</w:t>
      </w:r>
      <w:r w:rsidR="00BF778A">
        <w:rPr>
          <w:rFonts w:ascii="TH SarabunPSK" w:hAnsi="TH SarabunPSK" w:cs="TH SarabunPSK" w:hint="cs"/>
          <w:sz w:val="32"/>
          <w:szCs w:val="32"/>
          <w:cs/>
        </w:rPr>
        <w:t>กับผลตอบแทนจาก</w:t>
      </w:r>
      <w:r>
        <w:rPr>
          <w:rFonts w:ascii="TH SarabunPSK" w:hAnsi="TH SarabunPSK" w:cs="TH SarabunPSK" w:hint="cs"/>
          <w:sz w:val="32"/>
          <w:szCs w:val="32"/>
          <w:cs/>
        </w:rPr>
        <w:t>การวิเคราะห์การลงทุนแบบ</w:t>
      </w:r>
      <w:r w:rsidR="00912D11">
        <w:rPr>
          <w:rFonts w:ascii="TH SarabunPSK" w:hAnsi="TH SarabunPSK" w:cs="TH SarabunPSK" w:hint="cs"/>
          <w:sz w:val="32"/>
          <w:szCs w:val="32"/>
          <w:cs/>
        </w:rPr>
        <w:t>ซื้อและถือ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Buy and Hold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6C37F0">
        <w:rPr>
          <w:rFonts w:ascii="TH SarabunPSK" w:hAnsi="TH SarabunPSK" w:cs="TH SarabunPSK" w:hint="cs"/>
          <w:sz w:val="32"/>
          <w:szCs w:val="32"/>
          <w:cs/>
        </w:rPr>
        <w:t>เพื่อหาว่ากลยุทธ์จากการวิเคราะห์ทางเทคนิคหรือซื้อและถือ</w:t>
      </w:r>
      <w:r>
        <w:rPr>
          <w:rFonts w:ascii="TH SarabunPSK" w:hAnsi="TH SarabunPSK" w:cs="TH SarabunPSK" w:hint="cs"/>
          <w:sz w:val="32"/>
          <w:szCs w:val="32"/>
          <w:cs/>
        </w:rPr>
        <w:t>ดีกว่ากัน โดยรายละเอียดของการวิเคราะห์ทางเทคนิคของดัชนีบ่งชี้ตาม</w:t>
      </w:r>
      <w:r w:rsidR="00CC034C">
        <w:rPr>
          <w:rFonts w:ascii="TH SarabunPSK" w:hAnsi="TH SarabunPSK" w:cs="TH SarabunPSK" w:hint="cs"/>
          <w:sz w:val="32"/>
          <w:szCs w:val="32"/>
          <w:cs/>
        </w:rPr>
        <w:t>กฎ</w:t>
      </w:r>
      <w:r>
        <w:rPr>
          <w:rFonts w:ascii="TH SarabunPSK" w:hAnsi="TH SarabunPSK" w:cs="TH SarabunPSK" w:hint="cs"/>
          <w:sz w:val="32"/>
          <w:szCs w:val="32"/>
          <w:cs/>
        </w:rPr>
        <w:t>การซื้อขาย (</w:t>
      </w:r>
      <w:r>
        <w:rPr>
          <w:rFonts w:ascii="TH SarabunPSK" w:hAnsi="TH SarabunPSK" w:cs="TH SarabunPSK"/>
          <w:sz w:val="32"/>
          <w:szCs w:val="32"/>
        </w:rPr>
        <w:t>Trading Rules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262680" w14:textId="15921FE0" w:rsidR="006E1E7E" w:rsidRPr="006E1E7E" w:rsidRDefault="006E1E7E" w:rsidP="006E1E7E">
      <w:pPr>
        <w:rPr>
          <w:rFonts w:ascii="TH SarabunPSK" w:hAnsi="TH SarabunPSK" w:cs="TH SarabunPSK"/>
          <w:sz w:val="32"/>
          <w:szCs w:val="32"/>
          <w:cs/>
        </w:rPr>
      </w:pPr>
    </w:p>
    <w:p w14:paraId="4F49C149" w14:textId="77777777" w:rsidR="006E1E7E" w:rsidRPr="00D0341A" w:rsidRDefault="006E1E7E" w:rsidP="006E1E7E">
      <w:pPr>
        <w:rPr>
          <w:rFonts w:ascii="TH SarabunPSK" w:hAnsi="TH SarabunPSK" w:cs="TH SarabunPSK"/>
          <w:b/>
          <w:bCs/>
          <w:sz w:val="36"/>
          <w:szCs w:val="36"/>
        </w:rPr>
      </w:pP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3.1.1  สมมติฐานการวิเคราะห์ทางเทคนิคของดัชนีบ่งชี้                                                      </w:t>
      </w:r>
    </w:p>
    <w:p w14:paraId="198C6D08" w14:textId="32707496" w:rsidR="00742F4F" w:rsidRDefault="006E1E7E" w:rsidP="006E1E7E">
      <w:pPr>
        <w:rPr>
          <w:rFonts w:ascii="TH SarabunPSK" w:hAnsi="TH SarabunPSK" w:cs="TH SarabunPSK"/>
          <w:b/>
          <w:bCs/>
          <w:sz w:val="36"/>
          <w:szCs w:val="36"/>
        </w:rPr>
      </w:pPr>
      <w:r w:rsidRPr="00D0341A">
        <w:rPr>
          <w:rFonts w:ascii="TH SarabunPSK" w:hAnsi="TH SarabunPSK" w:cs="TH SarabunPSK"/>
          <w:b/>
          <w:bCs/>
          <w:sz w:val="36"/>
          <w:szCs w:val="36"/>
        </w:rPr>
        <w:t xml:space="preserve">        </w:t>
      </w:r>
      <w:r w:rsidR="00D0341A">
        <w:rPr>
          <w:rFonts w:ascii="TH SarabunPSK" w:hAnsi="TH SarabunPSK" w:cs="TH SarabunPSK"/>
          <w:b/>
          <w:bCs/>
          <w:sz w:val="36"/>
          <w:szCs w:val="36"/>
        </w:rPr>
        <w:t xml:space="preserve">3.1.1 </w:t>
      </w:r>
      <w:r w:rsidRPr="00D0341A">
        <w:rPr>
          <w:rFonts w:ascii="TH SarabunPSK" w:hAnsi="TH SarabunPSK" w:cs="TH SarabunPSK"/>
          <w:b/>
          <w:bCs/>
          <w:sz w:val="36"/>
          <w:szCs w:val="36"/>
        </w:rPr>
        <w:t xml:space="preserve">Moving Average Convergence Divergence (MACD Rule) </w:t>
      </w:r>
    </w:p>
    <w:p w14:paraId="068AFDAC" w14:textId="765DA80B" w:rsidR="000E2203" w:rsidRDefault="00742F4F" w:rsidP="00C0618D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hint="cs"/>
          <w:b/>
          <w:bCs/>
          <w:sz w:val="36"/>
          <w:szCs w:val="36"/>
          <w:cs/>
        </w:rPr>
        <w:t xml:space="preserve">                </w:t>
      </w:r>
      <w:r w:rsidRPr="00C0618D">
        <w:rPr>
          <w:rFonts w:ascii="TH SarabunPSK" w:hAnsi="TH SarabunPSK" w:cs="TH SarabunPSK"/>
          <w:sz w:val="32"/>
          <w:szCs w:val="32"/>
          <w:cs/>
        </w:rPr>
        <w:t xml:space="preserve">การนำค่าที่คำนวนของ </w:t>
      </w:r>
      <w:bookmarkStart w:id="1" w:name="_Hlk148971818"/>
      <w:r w:rsidRPr="00C0618D">
        <w:rPr>
          <w:rFonts w:ascii="TH SarabunPSK" w:hAnsi="TH SarabunPSK" w:cs="TH SarabunPSK"/>
          <w:sz w:val="32"/>
          <w:szCs w:val="32"/>
        </w:rPr>
        <w:t xml:space="preserve">Moving Average </w:t>
      </w:r>
      <w:bookmarkEnd w:id="1"/>
      <w:r w:rsidRPr="00C0618D">
        <w:rPr>
          <w:rFonts w:ascii="TH SarabunPSK" w:hAnsi="TH SarabunPSK" w:cs="TH SarabunPSK"/>
          <w:sz w:val="32"/>
          <w:szCs w:val="32"/>
          <w:cs/>
        </w:rPr>
        <w:t>ที่ยาวกว่ากับ</w:t>
      </w:r>
      <w:r w:rsidR="006E1E7E" w:rsidRPr="00C0618D">
        <w:rPr>
          <w:rFonts w:ascii="TH SarabunPSK" w:hAnsi="TH SarabunPSK" w:cs="TH SarabunPSK"/>
          <w:sz w:val="32"/>
          <w:szCs w:val="32"/>
        </w:rPr>
        <w:t xml:space="preserve"> </w:t>
      </w:r>
      <w:r w:rsidRPr="00C0618D">
        <w:rPr>
          <w:rFonts w:ascii="TH SarabunPSK" w:hAnsi="TH SarabunPSK" w:cs="TH SarabunPSK"/>
          <w:sz w:val="32"/>
          <w:szCs w:val="32"/>
        </w:rPr>
        <w:t>Moving Average</w:t>
      </w:r>
      <w:r w:rsidR="006E1E7E" w:rsidRPr="00C0618D">
        <w:rPr>
          <w:rFonts w:ascii="TH SarabunPSK" w:hAnsi="TH SarabunPSK" w:cs="TH SarabunPSK"/>
          <w:sz w:val="32"/>
          <w:szCs w:val="32"/>
        </w:rPr>
        <w:t xml:space="preserve"> </w:t>
      </w:r>
      <w:r w:rsidRPr="00C0618D">
        <w:rPr>
          <w:rFonts w:ascii="TH SarabunPSK" w:hAnsi="TH SarabunPSK" w:cs="TH SarabunPSK"/>
          <w:sz w:val="32"/>
          <w:szCs w:val="32"/>
          <w:cs/>
        </w:rPr>
        <w:t>ที่สั้นกว่าซึ่งจะ</w:t>
      </w:r>
      <w:r w:rsidR="000E2203">
        <w:rPr>
          <w:rFonts w:ascii="TH SarabunPSK" w:hAnsi="TH SarabunPSK" w:cs="TH SarabunPSK"/>
          <w:sz w:val="32"/>
          <w:szCs w:val="32"/>
        </w:rPr>
        <w:t xml:space="preserve">  </w:t>
      </w:r>
    </w:p>
    <w:p w14:paraId="59F5EBC7" w14:textId="443D74EE" w:rsidR="001863C3" w:rsidRDefault="000E2203" w:rsidP="00C0618D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</w:t>
      </w:r>
      <w:r w:rsidR="00742F4F" w:rsidRPr="00C0618D">
        <w:rPr>
          <w:rFonts w:ascii="TH SarabunPSK" w:hAnsi="TH SarabunPSK" w:cs="TH SarabunPSK"/>
          <w:sz w:val="32"/>
          <w:szCs w:val="32"/>
          <w:cs/>
        </w:rPr>
        <w:t>ใช้หาสัญญาการเข้าซื้อขาย</w:t>
      </w:r>
      <w:r w:rsidR="00C0618D" w:rsidRPr="00C0618D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="00C0618D" w:rsidRPr="00C0618D">
        <w:rPr>
          <w:rFonts w:ascii="TH SarabunPSK" w:hAnsi="TH SarabunPSK" w:cs="TH SarabunPSK"/>
          <w:sz w:val="32"/>
          <w:szCs w:val="32"/>
        </w:rPr>
        <w:t xml:space="preserve">Signal Line Crossover </w:t>
      </w:r>
      <w:r w:rsidR="00C0618D" w:rsidRPr="00C0618D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="00C0618D" w:rsidRPr="00C0618D">
        <w:rPr>
          <w:rFonts w:ascii="TH SarabunPSK" w:hAnsi="TH SarabunPSK" w:cs="TH SarabunPSK"/>
          <w:sz w:val="32"/>
          <w:szCs w:val="32"/>
        </w:rPr>
        <w:t>Centerline Line Crossover</w:t>
      </w:r>
      <w:r w:rsidR="006E1E7E" w:rsidRPr="00C0618D">
        <w:rPr>
          <w:rFonts w:ascii="TH SarabunPSK" w:hAnsi="TH SarabunPSK" w:cs="TH SarabunPSK"/>
          <w:sz w:val="32"/>
          <w:szCs w:val="32"/>
        </w:rPr>
        <w:t xml:space="preserve">       </w:t>
      </w:r>
    </w:p>
    <w:p w14:paraId="5B88DD3E" w14:textId="4EA6396D" w:rsidR="006E1E7E" w:rsidRPr="00C0618D" w:rsidRDefault="006E1E7E" w:rsidP="00C0618D">
      <w:pPr>
        <w:pStyle w:val="NoSpacing"/>
        <w:rPr>
          <w:rFonts w:ascii="TH SarabunPSK" w:hAnsi="TH SarabunPSK" w:cs="TH SarabunPSK"/>
          <w:sz w:val="32"/>
          <w:szCs w:val="32"/>
        </w:rPr>
      </w:pPr>
      <w:r w:rsidRPr="00C0618D">
        <w:rPr>
          <w:rFonts w:ascii="TH SarabunPSK" w:hAnsi="TH SarabunPSK" w:cs="TH SarabunPSK"/>
          <w:sz w:val="32"/>
          <w:szCs w:val="32"/>
        </w:rPr>
        <w:t xml:space="preserve">                   </w:t>
      </w:r>
    </w:p>
    <w:p w14:paraId="625589D1" w14:textId="1FE0CD49" w:rsidR="00E80AAD" w:rsidRDefault="006E1E7E" w:rsidP="006E1E7E">
      <w:pPr>
        <w:rPr>
          <w:rFonts w:ascii="TH SarabunPSK" w:hAnsi="TH SarabunPSK" w:cs="TH SarabunPSK"/>
          <w:b/>
          <w:bCs/>
          <w:sz w:val="36"/>
          <w:szCs w:val="36"/>
        </w:rPr>
      </w:pP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          </w:t>
      </w:r>
      <w:r w:rsidR="002D4CD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</w:t>
      </w:r>
      <w:r w:rsidR="00660A24">
        <w:rPr>
          <w:rFonts w:ascii="TH SarabunPSK" w:hAnsi="TH SarabunPSK" w:cs="TH SarabunPSK"/>
          <w:b/>
          <w:bCs/>
          <w:sz w:val="36"/>
          <w:szCs w:val="36"/>
        </w:rPr>
        <w:t xml:space="preserve">    </w:t>
      </w: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>3.1.1.1</w:t>
      </w:r>
      <w:r w:rsidRPr="00D0341A">
        <w:rPr>
          <w:rFonts w:ascii="TH SarabunPSK" w:hAnsi="TH SarabunPSK" w:cs="TH SarabunPSK"/>
          <w:b/>
          <w:bCs/>
          <w:sz w:val="36"/>
          <w:szCs w:val="36"/>
        </w:rPr>
        <w:t xml:space="preserve">  MACD  Rule </w:t>
      </w: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1      </w:t>
      </w:r>
    </w:p>
    <w:p w14:paraId="4C95E353" w14:textId="69785B0E" w:rsidR="00E80AAD" w:rsidRPr="00F30A71" w:rsidRDefault="00E80AAD" w:rsidP="00F30A71">
      <w:pPr>
        <w:pStyle w:val="NoSpacing"/>
        <w:rPr>
          <w:rFonts w:ascii="TH SarabunPSK" w:hAnsi="TH SarabunPSK" w:cs="TH SarabunPSK"/>
          <w:sz w:val="32"/>
          <w:szCs w:val="32"/>
        </w:rPr>
      </w:pPr>
      <w:bookmarkStart w:id="2" w:name="_Hlk148970378"/>
      <w:r>
        <w:rPr>
          <w:b/>
          <w:bCs/>
          <w:sz w:val="36"/>
          <w:szCs w:val="36"/>
        </w:rPr>
        <w:t xml:space="preserve"> </w:t>
      </w:r>
      <w:r>
        <w:rPr>
          <w:rFonts w:hint="cs"/>
          <w:b/>
          <w:bCs/>
          <w:sz w:val="36"/>
          <w:szCs w:val="36"/>
          <w:cs/>
        </w:rPr>
        <w:t xml:space="preserve">             </w:t>
      </w:r>
      <w:r w:rsidR="00C64F89">
        <w:rPr>
          <w:b/>
          <w:bCs/>
          <w:sz w:val="36"/>
          <w:szCs w:val="36"/>
        </w:rPr>
        <w:t xml:space="preserve">  </w:t>
      </w:r>
      <w:r w:rsidRPr="00F30A71">
        <w:rPr>
          <w:rFonts w:ascii="TH SarabunPSK" w:hAnsi="TH SarabunPSK" w:cs="TH SarabunPSK"/>
          <w:sz w:val="32"/>
          <w:szCs w:val="32"/>
        </w:rPr>
        <w:t xml:space="preserve">Buy Signal (Long Position) : </w:t>
      </w:r>
      <w:r w:rsidRPr="00F30A71">
        <w:rPr>
          <w:rFonts w:ascii="TH SarabunPSK" w:hAnsi="TH SarabunPSK" w:cs="TH SarabunPSK"/>
          <w:sz w:val="32"/>
          <w:szCs w:val="32"/>
          <w:cs/>
        </w:rPr>
        <w:t>เมื่อ</w:t>
      </w:r>
      <w:r w:rsidR="006E1E7E" w:rsidRPr="00F30A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758B7" w:rsidRPr="00F30A71">
        <w:rPr>
          <w:rFonts w:ascii="TH SarabunPSK" w:hAnsi="TH SarabunPSK" w:cs="TH SarabunPSK"/>
          <w:sz w:val="32"/>
          <w:szCs w:val="32"/>
        </w:rPr>
        <w:t>MACD Main</w:t>
      </w:r>
      <w:r w:rsidR="00A758B7" w:rsidRPr="00F30A71">
        <w:rPr>
          <w:rFonts w:ascii="TH SarabunPSK" w:hAnsi="TH SarabunPSK" w:cs="TH SarabunPSK"/>
          <w:sz w:val="32"/>
          <w:szCs w:val="32"/>
          <w:cs/>
        </w:rPr>
        <w:t xml:space="preserve"> ตัดเส้น</w:t>
      </w:r>
      <w:r w:rsidR="00A758B7" w:rsidRPr="00F30A71">
        <w:rPr>
          <w:rFonts w:ascii="TH SarabunPSK" w:hAnsi="TH SarabunPSK" w:cs="TH SarabunPSK"/>
          <w:sz w:val="32"/>
          <w:szCs w:val="32"/>
        </w:rPr>
        <w:t xml:space="preserve"> 0 </w:t>
      </w:r>
      <w:proofErr w:type="gramStart"/>
      <w:r w:rsidR="00D81D36">
        <w:rPr>
          <w:rFonts w:ascii="TH SarabunPSK" w:hAnsi="TH SarabunPSK" w:cs="TH SarabunPSK" w:hint="cs"/>
          <w:sz w:val="32"/>
          <w:szCs w:val="32"/>
          <w:cs/>
        </w:rPr>
        <w:t>จากด้านล่างขึ้นด้านบน</w:t>
      </w:r>
      <w:proofErr w:type="gramEnd"/>
    </w:p>
    <w:p w14:paraId="21A965D7" w14:textId="02874861" w:rsidR="00A758B7" w:rsidRPr="00F30A71" w:rsidRDefault="00E80AAD" w:rsidP="00F30A71">
      <w:pPr>
        <w:pStyle w:val="NoSpacing"/>
        <w:rPr>
          <w:rFonts w:ascii="TH SarabunPSK" w:hAnsi="TH SarabunPSK" w:cs="TH SarabunPSK"/>
          <w:sz w:val="32"/>
          <w:szCs w:val="32"/>
        </w:rPr>
      </w:pPr>
      <w:r w:rsidRPr="00F30A71">
        <w:rPr>
          <w:rFonts w:ascii="TH SarabunPSK" w:hAnsi="TH SarabunPSK" w:cs="TH SarabunPSK"/>
          <w:sz w:val="32"/>
          <w:szCs w:val="32"/>
          <w:cs/>
        </w:rPr>
        <w:t xml:space="preserve">                  </w:t>
      </w:r>
      <w:r w:rsidR="00660A24">
        <w:rPr>
          <w:rFonts w:ascii="TH SarabunPSK" w:hAnsi="TH SarabunPSK" w:cs="TH SarabunPSK"/>
          <w:sz w:val="32"/>
          <w:szCs w:val="32"/>
        </w:rPr>
        <w:t xml:space="preserve"> </w:t>
      </w:r>
      <w:r w:rsidRPr="00F30A71">
        <w:rPr>
          <w:rFonts w:ascii="TH SarabunPSK" w:hAnsi="TH SarabunPSK" w:cs="TH SarabunPSK"/>
          <w:sz w:val="32"/>
          <w:szCs w:val="32"/>
        </w:rPr>
        <w:t xml:space="preserve">Sell Signal (Short Position) : </w:t>
      </w:r>
      <w:r w:rsidRPr="00F30A71">
        <w:rPr>
          <w:rFonts w:ascii="TH SarabunPSK" w:hAnsi="TH SarabunPSK" w:cs="TH SarabunPSK"/>
          <w:sz w:val="32"/>
          <w:szCs w:val="32"/>
          <w:cs/>
        </w:rPr>
        <w:t>เมื่อ</w:t>
      </w:r>
      <w:r w:rsidR="00A758B7" w:rsidRPr="00F30A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758B7" w:rsidRPr="00F30A71">
        <w:rPr>
          <w:rFonts w:ascii="TH SarabunPSK" w:hAnsi="TH SarabunPSK" w:cs="TH SarabunPSK"/>
          <w:sz w:val="32"/>
          <w:szCs w:val="32"/>
        </w:rPr>
        <w:t xml:space="preserve">MACD Main </w:t>
      </w:r>
      <w:r w:rsidR="00A758B7" w:rsidRPr="00F30A71">
        <w:rPr>
          <w:rFonts w:ascii="TH SarabunPSK" w:hAnsi="TH SarabunPSK" w:cs="TH SarabunPSK"/>
          <w:sz w:val="32"/>
          <w:szCs w:val="32"/>
          <w:cs/>
        </w:rPr>
        <w:t xml:space="preserve">ตัดเส้น </w:t>
      </w:r>
      <w:r w:rsidR="00A758B7" w:rsidRPr="00F30A71">
        <w:rPr>
          <w:rFonts w:ascii="TH SarabunPSK" w:hAnsi="TH SarabunPSK" w:cs="TH SarabunPSK"/>
          <w:sz w:val="32"/>
          <w:szCs w:val="32"/>
        </w:rPr>
        <w:t xml:space="preserve">0 </w:t>
      </w:r>
      <w:proofErr w:type="gramStart"/>
      <w:r w:rsidR="00D81D36">
        <w:rPr>
          <w:rFonts w:ascii="TH SarabunPSK" w:hAnsi="TH SarabunPSK" w:cs="TH SarabunPSK" w:hint="cs"/>
          <w:sz w:val="32"/>
          <w:szCs w:val="32"/>
          <w:cs/>
        </w:rPr>
        <w:t>จากด้านบนลงด้านล่าง</w:t>
      </w:r>
      <w:proofErr w:type="gramEnd"/>
    </w:p>
    <w:p w14:paraId="1957BF3C" w14:textId="1C07725C" w:rsidR="00F30A71" w:rsidRDefault="008E2326" w:rsidP="00F30A71">
      <w:pPr>
        <w:pStyle w:val="NoSpacing"/>
        <w:rPr>
          <w:rFonts w:ascii="TH SarabunPSK" w:hAnsi="TH SarabunPSK" w:cs="TH SarabunPSK"/>
          <w:sz w:val="32"/>
          <w:szCs w:val="32"/>
        </w:rPr>
      </w:pPr>
      <w:r w:rsidRPr="00F30A71">
        <w:rPr>
          <w:rFonts w:ascii="TH SarabunPSK" w:hAnsi="TH SarabunPSK" w:cs="TH SarabunPSK"/>
          <w:sz w:val="32"/>
          <w:szCs w:val="32"/>
        </w:rPr>
        <w:t xml:space="preserve">                   </w:t>
      </w:r>
      <w:r w:rsidR="00A758B7" w:rsidRPr="00F30A71">
        <w:rPr>
          <w:rFonts w:ascii="TH SarabunPSK" w:hAnsi="TH SarabunPSK" w:cs="TH SarabunPSK"/>
          <w:sz w:val="32"/>
          <w:szCs w:val="32"/>
          <w:cs/>
        </w:rPr>
        <w:t>ซึ่ง</w:t>
      </w:r>
      <w:r w:rsidR="00CC034C">
        <w:rPr>
          <w:rFonts w:ascii="TH SarabunPSK" w:hAnsi="TH SarabunPSK" w:cs="TH SarabunPSK"/>
          <w:sz w:val="32"/>
          <w:szCs w:val="32"/>
          <w:cs/>
        </w:rPr>
        <w:t>กฎ</w:t>
      </w:r>
      <w:r w:rsidR="00A758B7" w:rsidRPr="00F30A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A758B7" w:rsidRPr="00F30A71">
        <w:rPr>
          <w:rFonts w:ascii="TH SarabunPSK" w:hAnsi="TH SarabunPSK" w:cs="TH SarabunPSK"/>
          <w:sz w:val="32"/>
          <w:szCs w:val="32"/>
        </w:rPr>
        <w:t>MACD</w:t>
      </w:r>
      <w:r w:rsidRPr="00F30A71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C034C">
        <w:rPr>
          <w:rFonts w:ascii="TH SarabunPSK" w:hAnsi="TH SarabunPSK" w:cs="TH SarabunPSK"/>
          <w:sz w:val="32"/>
          <w:szCs w:val="32"/>
          <w:cs/>
        </w:rPr>
        <w:t>กฎ</w:t>
      </w:r>
      <w:r w:rsidRPr="00F30A71">
        <w:rPr>
          <w:rFonts w:ascii="TH SarabunPSK" w:hAnsi="TH SarabunPSK" w:cs="TH SarabunPSK"/>
          <w:sz w:val="32"/>
          <w:szCs w:val="32"/>
          <w:cs/>
        </w:rPr>
        <w:t xml:space="preserve">นี้ </w:t>
      </w:r>
      <w:r w:rsidR="00A758B7" w:rsidRPr="00F30A71">
        <w:rPr>
          <w:rFonts w:ascii="TH SarabunPSK" w:hAnsi="TH SarabunPSK" w:cs="TH SarabunPSK"/>
          <w:sz w:val="32"/>
          <w:szCs w:val="32"/>
          <w:cs/>
        </w:rPr>
        <w:t xml:space="preserve">คือการใช้ </w:t>
      </w:r>
      <w:r w:rsidR="00A758B7" w:rsidRPr="00F30A71">
        <w:rPr>
          <w:rFonts w:ascii="TH SarabunPSK" w:hAnsi="TH SarabunPSK" w:cs="TH SarabunPSK"/>
          <w:sz w:val="32"/>
          <w:szCs w:val="32"/>
        </w:rPr>
        <w:t>MACD (N</w:t>
      </w:r>
      <w:r w:rsidR="00DC5F57">
        <w:rPr>
          <w:rFonts w:ascii="TH SarabunPSK" w:hAnsi="TH SarabunPSK" w:cs="TH SarabunPSK"/>
          <w:sz w:val="32"/>
          <w:szCs w:val="32"/>
        </w:rPr>
        <w:t>1</w:t>
      </w:r>
      <w:r w:rsidR="00A758B7" w:rsidRPr="00F30A71">
        <w:rPr>
          <w:rFonts w:ascii="TH SarabunPSK" w:hAnsi="TH SarabunPSK" w:cs="TH SarabunPSK"/>
          <w:sz w:val="32"/>
          <w:szCs w:val="32"/>
        </w:rPr>
        <w:t>,</w:t>
      </w:r>
      <w:r w:rsidR="00F32368">
        <w:rPr>
          <w:rFonts w:ascii="TH SarabunPSK" w:hAnsi="TH SarabunPSK" w:cs="TH SarabunPSK"/>
          <w:sz w:val="32"/>
          <w:szCs w:val="32"/>
        </w:rPr>
        <w:t>N</w:t>
      </w:r>
      <w:r w:rsidR="00DC5F57">
        <w:rPr>
          <w:rFonts w:ascii="TH SarabunPSK" w:hAnsi="TH SarabunPSK" w:cs="TH SarabunPSK"/>
          <w:sz w:val="32"/>
          <w:szCs w:val="32"/>
        </w:rPr>
        <w:t>2</w:t>
      </w:r>
      <w:r w:rsidR="00A758B7" w:rsidRPr="00F30A71">
        <w:rPr>
          <w:rFonts w:ascii="TH SarabunPSK" w:hAnsi="TH SarabunPSK" w:cs="TH SarabunPSK"/>
          <w:sz w:val="32"/>
          <w:szCs w:val="32"/>
        </w:rPr>
        <w:t>,0)</w:t>
      </w:r>
    </w:p>
    <w:p w14:paraId="2C9C778E" w14:textId="2A6FAD4A" w:rsidR="006E1E7E" w:rsidRPr="00F30A71" w:rsidRDefault="006E1E7E" w:rsidP="00F30A71">
      <w:pPr>
        <w:pStyle w:val="NoSpacing"/>
        <w:rPr>
          <w:rFonts w:ascii="TH SarabunPSK" w:hAnsi="TH SarabunPSK" w:cs="TH SarabunPSK"/>
          <w:sz w:val="32"/>
          <w:szCs w:val="32"/>
        </w:rPr>
      </w:pPr>
      <w:r w:rsidRPr="00F30A71">
        <w:rPr>
          <w:rFonts w:ascii="TH SarabunPSK" w:hAnsi="TH SarabunPSK" w:cs="TH SarabunPSK"/>
          <w:sz w:val="32"/>
          <w:szCs w:val="32"/>
          <w:cs/>
        </w:rPr>
        <w:t xml:space="preserve">                                                            </w:t>
      </w:r>
    </w:p>
    <w:bookmarkEnd w:id="2"/>
    <w:p w14:paraId="09A348DF" w14:textId="24AFAC43" w:rsidR="006E1E7E" w:rsidRPr="00D0341A" w:rsidRDefault="006E1E7E" w:rsidP="006E1E7E">
      <w:pPr>
        <w:rPr>
          <w:rFonts w:ascii="TH SarabunPSK" w:hAnsi="TH SarabunPSK" w:cs="TH SarabunPSK"/>
          <w:b/>
          <w:bCs/>
          <w:sz w:val="36"/>
          <w:szCs w:val="36"/>
        </w:rPr>
      </w:pP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          </w:t>
      </w:r>
      <w:r w:rsidR="002D4CD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</w:t>
      </w:r>
      <w:r w:rsidR="00660A24">
        <w:rPr>
          <w:rFonts w:ascii="TH SarabunPSK" w:hAnsi="TH SarabunPSK" w:cs="TH SarabunPSK"/>
          <w:b/>
          <w:bCs/>
          <w:sz w:val="36"/>
          <w:szCs w:val="36"/>
        </w:rPr>
        <w:t xml:space="preserve">   </w:t>
      </w: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>3.1.1.2</w:t>
      </w:r>
      <w:r w:rsidRPr="00D0341A">
        <w:rPr>
          <w:rFonts w:ascii="TH SarabunPSK" w:hAnsi="TH SarabunPSK" w:cs="TH SarabunPSK"/>
          <w:b/>
          <w:bCs/>
          <w:sz w:val="36"/>
          <w:szCs w:val="36"/>
        </w:rPr>
        <w:t xml:space="preserve">  MACD  Rule </w:t>
      </w: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2                                                                               </w:t>
      </w:r>
    </w:p>
    <w:p w14:paraId="06B1CF3A" w14:textId="713CBA35" w:rsidR="00D0341A" w:rsidRPr="00F30A71" w:rsidRDefault="006E1E7E" w:rsidP="00F30A71">
      <w:pPr>
        <w:pStyle w:val="NoSpacing"/>
        <w:rPr>
          <w:rFonts w:ascii="TH SarabunPSK" w:hAnsi="TH SarabunPSK" w:cs="TH SarabunPSK"/>
          <w:sz w:val="32"/>
          <w:szCs w:val="32"/>
        </w:rPr>
      </w:pPr>
      <w:r w:rsidRPr="00D0341A">
        <w:rPr>
          <w:b/>
          <w:bCs/>
          <w:sz w:val="36"/>
          <w:szCs w:val="36"/>
          <w:cs/>
        </w:rPr>
        <w:t xml:space="preserve">              </w:t>
      </w:r>
      <w:r w:rsidR="008E2326">
        <w:rPr>
          <w:b/>
          <w:bCs/>
          <w:sz w:val="36"/>
          <w:szCs w:val="36"/>
        </w:rPr>
        <w:t xml:space="preserve"> </w:t>
      </w:r>
      <w:r w:rsidR="008E2326">
        <w:rPr>
          <w:rFonts w:hint="cs"/>
          <w:b/>
          <w:bCs/>
          <w:sz w:val="36"/>
          <w:szCs w:val="36"/>
          <w:cs/>
        </w:rPr>
        <w:t xml:space="preserve"> </w:t>
      </w:r>
      <w:r w:rsidR="008E2326" w:rsidRPr="00F30A71">
        <w:rPr>
          <w:rFonts w:ascii="TH SarabunPSK" w:hAnsi="TH SarabunPSK" w:cs="TH SarabunPSK"/>
          <w:sz w:val="32"/>
          <w:szCs w:val="32"/>
        </w:rPr>
        <w:t xml:space="preserve">Buy Signal (Long Position) : </w:t>
      </w:r>
      <w:r w:rsidR="008E2326" w:rsidRPr="00F30A71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8E2326" w:rsidRPr="00F30A71">
        <w:rPr>
          <w:rFonts w:ascii="TH SarabunPSK" w:hAnsi="TH SarabunPSK" w:cs="TH SarabunPSK"/>
          <w:sz w:val="32"/>
          <w:szCs w:val="32"/>
        </w:rPr>
        <w:t xml:space="preserve">MACD </w:t>
      </w:r>
      <w:r w:rsidR="008E2326" w:rsidRPr="00F30A71">
        <w:rPr>
          <w:rFonts w:ascii="TH SarabunPSK" w:hAnsi="TH SarabunPSK" w:cs="TH SarabunPSK"/>
          <w:sz w:val="32"/>
          <w:szCs w:val="32"/>
          <w:cs/>
        </w:rPr>
        <w:t xml:space="preserve">ตัดเส้น </w:t>
      </w:r>
      <w:r w:rsidR="00C10A6E">
        <w:rPr>
          <w:rFonts w:ascii="TH SarabunPSK" w:hAnsi="TH SarabunPSK" w:cs="TH SarabunPSK"/>
          <w:sz w:val="32"/>
          <w:szCs w:val="32"/>
        </w:rPr>
        <w:t>Signal Line</w:t>
      </w:r>
      <w:r w:rsidR="008E2326" w:rsidRPr="00F30A71">
        <w:rPr>
          <w:rFonts w:ascii="TH SarabunPSK" w:hAnsi="TH SarabunPSK" w:cs="TH SarabunPSK"/>
          <w:sz w:val="32"/>
          <w:szCs w:val="32"/>
          <w:cs/>
        </w:rPr>
        <w:t xml:space="preserve">  จากด้านล่างตัดขึ้นมา</w:t>
      </w:r>
    </w:p>
    <w:p w14:paraId="77E75992" w14:textId="64E8B08C" w:rsidR="008E2326" w:rsidRPr="00F30A71" w:rsidRDefault="008E2326" w:rsidP="00F30A71">
      <w:pPr>
        <w:pStyle w:val="NoSpacing"/>
        <w:rPr>
          <w:rFonts w:ascii="TH SarabunPSK" w:hAnsi="TH SarabunPSK" w:cs="TH SarabunPSK"/>
          <w:sz w:val="32"/>
          <w:szCs w:val="32"/>
        </w:rPr>
      </w:pPr>
      <w:r w:rsidRPr="00F30A71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F30A71">
        <w:rPr>
          <w:rFonts w:ascii="TH SarabunPSK" w:hAnsi="TH SarabunPSK" w:cs="TH SarabunPSK"/>
          <w:sz w:val="32"/>
          <w:szCs w:val="32"/>
        </w:rPr>
        <w:t xml:space="preserve">Sell Signal (Short Position) : </w:t>
      </w:r>
      <w:r w:rsidRPr="00F30A71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Pr="00F30A71">
        <w:rPr>
          <w:rFonts w:ascii="TH SarabunPSK" w:hAnsi="TH SarabunPSK" w:cs="TH SarabunPSK"/>
          <w:sz w:val="32"/>
          <w:szCs w:val="32"/>
        </w:rPr>
        <w:t xml:space="preserve">MACD </w:t>
      </w:r>
      <w:r w:rsidRPr="00F30A71">
        <w:rPr>
          <w:rFonts w:ascii="TH SarabunPSK" w:hAnsi="TH SarabunPSK" w:cs="TH SarabunPSK"/>
          <w:sz w:val="32"/>
          <w:szCs w:val="32"/>
          <w:cs/>
        </w:rPr>
        <w:t xml:space="preserve">ตัดเส้น </w:t>
      </w:r>
      <w:r w:rsidR="00C10A6E">
        <w:rPr>
          <w:rFonts w:ascii="TH SarabunPSK" w:hAnsi="TH SarabunPSK" w:cs="TH SarabunPSK"/>
          <w:sz w:val="32"/>
          <w:szCs w:val="32"/>
        </w:rPr>
        <w:t xml:space="preserve">Signal Line </w:t>
      </w:r>
      <w:proofErr w:type="gramStart"/>
      <w:r w:rsidRPr="00F30A71">
        <w:rPr>
          <w:rFonts w:ascii="TH SarabunPSK" w:hAnsi="TH SarabunPSK" w:cs="TH SarabunPSK"/>
          <w:sz w:val="32"/>
          <w:szCs w:val="32"/>
          <w:cs/>
        </w:rPr>
        <w:t>จากด้านบนลง</w:t>
      </w:r>
      <w:r w:rsidR="00470DFB">
        <w:rPr>
          <w:rFonts w:ascii="TH SarabunPSK" w:hAnsi="TH SarabunPSK" w:cs="TH SarabunPSK" w:hint="cs"/>
          <w:sz w:val="32"/>
          <w:szCs w:val="32"/>
          <w:cs/>
        </w:rPr>
        <w:t>ด้านล่าง</w:t>
      </w:r>
      <w:proofErr w:type="gramEnd"/>
    </w:p>
    <w:p w14:paraId="6A8E8656" w14:textId="4DC9DE19" w:rsidR="008E2326" w:rsidRPr="00F30A71" w:rsidRDefault="008E2326" w:rsidP="00F30A71">
      <w:pPr>
        <w:pStyle w:val="NoSpacing"/>
        <w:rPr>
          <w:rFonts w:ascii="TH SarabunPSK" w:hAnsi="TH SarabunPSK" w:cs="TH SarabunPSK"/>
          <w:sz w:val="32"/>
          <w:szCs w:val="32"/>
        </w:rPr>
      </w:pPr>
      <w:r w:rsidRPr="00F30A71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F30A71">
        <w:rPr>
          <w:rFonts w:ascii="TH SarabunPSK" w:hAnsi="TH SarabunPSK" w:cs="TH SarabunPSK"/>
          <w:sz w:val="32"/>
          <w:szCs w:val="32"/>
        </w:rPr>
        <w:t xml:space="preserve">MACD </w:t>
      </w:r>
      <w:r w:rsidR="00CC034C">
        <w:rPr>
          <w:rFonts w:ascii="TH SarabunPSK" w:hAnsi="TH SarabunPSK" w:cs="TH SarabunPSK"/>
          <w:sz w:val="32"/>
          <w:szCs w:val="32"/>
          <w:cs/>
        </w:rPr>
        <w:t>กฎ</w:t>
      </w:r>
      <w:r w:rsidRPr="00F30A71">
        <w:rPr>
          <w:rFonts w:ascii="TH SarabunPSK" w:hAnsi="TH SarabunPSK" w:cs="TH SarabunPSK"/>
          <w:sz w:val="32"/>
          <w:szCs w:val="32"/>
          <w:cs/>
        </w:rPr>
        <w:t xml:space="preserve">นี้คือการใช้ </w:t>
      </w:r>
      <w:r w:rsidRPr="00F30A71">
        <w:rPr>
          <w:rFonts w:ascii="TH SarabunPSK" w:hAnsi="TH SarabunPSK" w:cs="TH SarabunPSK"/>
          <w:sz w:val="32"/>
          <w:szCs w:val="32"/>
        </w:rPr>
        <w:t>MACD (N</w:t>
      </w:r>
      <w:r w:rsidR="00DC5F57">
        <w:rPr>
          <w:rFonts w:ascii="TH SarabunPSK" w:hAnsi="TH SarabunPSK" w:cs="TH SarabunPSK"/>
          <w:sz w:val="32"/>
          <w:szCs w:val="32"/>
        </w:rPr>
        <w:t>1</w:t>
      </w:r>
      <w:r w:rsidRPr="00F30A71">
        <w:rPr>
          <w:rFonts w:ascii="TH SarabunPSK" w:hAnsi="TH SarabunPSK" w:cs="TH SarabunPSK"/>
          <w:sz w:val="32"/>
          <w:szCs w:val="32"/>
        </w:rPr>
        <w:t>,</w:t>
      </w:r>
      <w:r w:rsidR="0024127B">
        <w:rPr>
          <w:rFonts w:ascii="TH SarabunPSK" w:hAnsi="TH SarabunPSK" w:cs="TH SarabunPSK"/>
          <w:sz w:val="32"/>
          <w:szCs w:val="32"/>
        </w:rPr>
        <w:t>N</w:t>
      </w:r>
      <w:r w:rsidR="00DC5F57">
        <w:rPr>
          <w:rFonts w:ascii="TH SarabunPSK" w:hAnsi="TH SarabunPSK" w:cs="TH SarabunPSK"/>
          <w:sz w:val="32"/>
          <w:szCs w:val="32"/>
        </w:rPr>
        <w:t>2</w:t>
      </w:r>
      <w:r w:rsidRPr="00F30A71">
        <w:rPr>
          <w:rFonts w:ascii="TH SarabunPSK" w:hAnsi="TH SarabunPSK" w:cs="TH SarabunPSK"/>
          <w:sz w:val="32"/>
          <w:szCs w:val="32"/>
        </w:rPr>
        <w:t>,N</w:t>
      </w:r>
      <w:r w:rsidRPr="00F30A71">
        <w:rPr>
          <w:rFonts w:ascii="TH SarabunPSK" w:hAnsi="TH SarabunPSK" w:cs="TH SarabunPSK"/>
          <w:sz w:val="32"/>
          <w:szCs w:val="32"/>
          <w:cs/>
        </w:rPr>
        <w:t>)</w:t>
      </w:r>
      <w:r w:rsidR="00DC5F57">
        <w:rPr>
          <w:rFonts w:ascii="TH SarabunPSK" w:hAnsi="TH SarabunPSK" w:cs="TH SarabunPSK"/>
          <w:sz w:val="32"/>
          <w:szCs w:val="32"/>
        </w:rPr>
        <w:t xml:space="preserve"> </w:t>
      </w:r>
      <w:r w:rsidR="00B8415C">
        <w:rPr>
          <w:rFonts w:ascii="TH SarabunPSK" w:hAnsi="TH SarabunPSK" w:cs="TH SarabunPSK" w:hint="cs"/>
          <w:sz w:val="32"/>
          <w:szCs w:val="32"/>
          <w:cs/>
        </w:rPr>
        <w:t>โดยที่</w:t>
      </w:r>
      <w:r w:rsidR="00C10A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0A6E">
        <w:rPr>
          <w:rFonts w:ascii="TH SarabunPSK" w:hAnsi="TH SarabunPSK" w:cs="TH SarabunPSK"/>
          <w:sz w:val="32"/>
          <w:szCs w:val="32"/>
        </w:rPr>
        <w:t xml:space="preserve">Signal Line </w:t>
      </w:r>
      <w:r w:rsidR="00B8415C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C10A6E">
        <w:rPr>
          <w:rFonts w:ascii="TH SarabunPSK" w:hAnsi="TH SarabunPSK" w:cs="TH SarabunPSK"/>
          <w:sz w:val="32"/>
          <w:szCs w:val="32"/>
        </w:rPr>
        <w:t xml:space="preserve"> EMA</w:t>
      </w:r>
      <w:r w:rsidR="001B4FB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B4FB4">
        <w:rPr>
          <w:rFonts w:ascii="TH SarabunPSK" w:hAnsi="TH SarabunPSK" w:cs="TH SarabunPSK"/>
          <w:sz w:val="32"/>
          <w:szCs w:val="32"/>
        </w:rPr>
        <w:t xml:space="preserve">of MACD </w:t>
      </w:r>
      <w:r w:rsidR="00C10A6E">
        <w:rPr>
          <w:rFonts w:ascii="TH SarabunPSK" w:hAnsi="TH SarabunPSK" w:cs="TH SarabunPSK"/>
          <w:sz w:val="32"/>
          <w:szCs w:val="32"/>
        </w:rPr>
        <w:t>(</w:t>
      </w:r>
      <w:r w:rsidR="005C0F16">
        <w:rPr>
          <w:rFonts w:ascii="TH SarabunPSK" w:hAnsi="TH SarabunPSK" w:cs="TH SarabunPSK"/>
          <w:sz w:val="32"/>
          <w:szCs w:val="32"/>
        </w:rPr>
        <w:t>N</w:t>
      </w:r>
      <w:r w:rsidR="00C10A6E">
        <w:rPr>
          <w:rFonts w:ascii="TH SarabunPSK" w:hAnsi="TH SarabunPSK" w:cs="TH SarabunPSK"/>
          <w:sz w:val="32"/>
          <w:szCs w:val="32"/>
        </w:rPr>
        <w:t>)</w:t>
      </w:r>
    </w:p>
    <w:p w14:paraId="0F77B37A" w14:textId="77777777" w:rsidR="008E2326" w:rsidRDefault="00D0341A" w:rsidP="006E1E7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       </w:t>
      </w:r>
    </w:p>
    <w:p w14:paraId="031C41C0" w14:textId="77777777" w:rsidR="00F30A71" w:rsidRDefault="00F30A71" w:rsidP="006E1E7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8768A0" w14:textId="77777777" w:rsidR="00660A24" w:rsidRDefault="00660A24" w:rsidP="006E1E7E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30FF5D6" w14:textId="3BA9FD4E" w:rsidR="00F30A71" w:rsidRPr="00CF4CC2" w:rsidRDefault="006E1E7E" w:rsidP="00CF4CC2">
      <w:pPr>
        <w:pStyle w:val="ListParagraph"/>
        <w:numPr>
          <w:ilvl w:val="2"/>
          <w:numId w:val="5"/>
        </w:numPr>
        <w:rPr>
          <w:rFonts w:ascii="TH SarabunPSK" w:hAnsi="TH SarabunPSK" w:cs="TH SarabunPSK"/>
          <w:b/>
          <w:bCs/>
          <w:sz w:val="36"/>
          <w:szCs w:val="36"/>
        </w:rPr>
      </w:pPr>
      <w:r w:rsidRPr="00CF4CC2">
        <w:rPr>
          <w:rFonts w:ascii="TH SarabunPSK" w:hAnsi="TH SarabunPSK" w:cs="TH SarabunPSK"/>
          <w:b/>
          <w:bCs/>
          <w:sz w:val="36"/>
          <w:szCs w:val="36"/>
        </w:rPr>
        <w:lastRenderedPageBreak/>
        <w:t xml:space="preserve">Relative Strength Index (RSI) </w:t>
      </w:r>
    </w:p>
    <w:p w14:paraId="4AD5B22A" w14:textId="545A4CDB" w:rsidR="009B4D54" w:rsidRDefault="006E1E7E" w:rsidP="006E1E7E">
      <w:pPr>
        <w:rPr>
          <w:rFonts w:ascii="TH SarabunPSK" w:hAnsi="TH SarabunPSK" w:cs="TH SarabunPSK"/>
          <w:b/>
          <w:bCs/>
          <w:sz w:val="36"/>
          <w:szCs w:val="36"/>
        </w:rPr>
      </w:pP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          </w:t>
      </w:r>
      <w:r w:rsidR="002D4CD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</w:t>
      </w:r>
      <w:r w:rsidR="00660A24">
        <w:rPr>
          <w:rFonts w:ascii="TH SarabunPSK" w:hAnsi="TH SarabunPSK" w:cs="TH SarabunPSK"/>
          <w:b/>
          <w:bCs/>
          <w:sz w:val="36"/>
          <w:szCs w:val="36"/>
        </w:rPr>
        <w:t xml:space="preserve">    </w:t>
      </w: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>3.1.2.1</w:t>
      </w:r>
      <w:r w:rsidRPr="00D0341A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660A24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D0341A">
        <w:rPr>
          <w:rFonts w:ascii="TH SarabunPSK" w:hAnsi="TH SarabunPSK" w:cs="TH SarabunPSK"/>
          <w:b/>
          <w:bCs/>
          <w:sz w:val="36"/>
          <w:szCs w:val="36"/>
        </w:rPr>
        <w:t xml:space="preserve">RSI Rule </w:t>
      </w:r>
      <w:r w:rsidR="00DC6968">
        <w:rPr>
          <w:rFonts w:ascii="TH SarabunPSK" w:hAnsi="TH SarabunPSK" w:cs="TH SarabunPSK"/>
          <w:b/>
          <w:bCs/>
          <w:sz w:val="36"/>
          <w:szCs w:val="36"/>
        </w:rPr>
        <w:t>3</w:t>
      </w: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   </w:t>
      </w:r>
    </w:p>
    <w:p w14:paraId="6F940402" w14:textId="71A68079" w:rsidR="009B4D54" w:rsidRPr="009B4D54" w:rsidRDefault="006E1E7E" w:rsidP="009B4D54">
      <w:pPr>
        <w:pStyle w:val="NoSpacing"/>
        <w:rPr>
          <w:rFonts w:ascii="TH SarabunPSK" w:hAnsi="TH SarabunPSK" w:cs="TH SarabunPSK"/>
          <w:sz w:val="32"/>
          <w:szCs w:val="32"/>
        </w:rPr>
      </w:pPr>
      <w:r w:rsidRPr="009B4D54">
        <w:rPr>
          <w:cs/>
        </w:rPr>
        <w:t xml:space="preserve">  </w:t>
      </w:r>
      <w:r w:rsidR="009B4D54" w:rsidRPr="009B4D54">
        <w:t xml:space="preserve">                     </w:t>
      </w:r>
      <w:r w:rsidR="009B4D54">
        <w:rPr>
          <w:rFonts w:hint="cs"/>
          <w:cs/>
        </w:rPr>
        <w:t xml:space="preserve">  </w:t>
      </w:r>
      <w:r w:rsidR="00660A24">
        <w:t xml:space="preserve"> </w:t>
      </w:r>
      <w:r w:rsidR="009B4D54" w:rsidRPr="009B4D54">
        <w:rPr>
          <w:rFonts w:ascii="TH SarabunPSK" w:hAnsi="TH SarabunPSK" w:cs="TH SarabunPSK"/>
          <w:sz w:val="32"/>
          <w:szCs w:val="32"/>
        </w:rPr>
        <w:t xml:space="preserve">Buy Signal (Long Position): </w:t>
      </w:r>
      <w:r w:rsidR="009B4D54" w:rsidRPr="009B4D54">
        <w:rPr>
          <w:rFonts w:ascii="TH SarabunPSK" w:hAnsi="TH SarabunPSK" w:cs="TH SarabunPSK"/>
          <w:sz w:val="32"/>
          <w:szCs w:val="32"/>
          <w:cs/>
        </w:rPr>
        <w:t>เมื่อ</w:t>
      </w:r>
      <w:r w:rsidR="009B4D54">
        <w:rPr>
          <w:rFonts w:ascii="TH SarabunPSK" w:hAnsi="TH SarabunPSK" w:cs="TH SarabunPSK" w:hint="cs"/>
          <w:sz w:val="32"/>
          <w:szCs w:val="32"/>
          <w:cs/>
        </w:rPr>
        <w:t>เส้น</w:t>
      </w:r>
      <w:r w:rsidR="009B4D54" w:rsidRPr="009B4D54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B4D54" w:rsidRPr="009B4D54">
        <w:rPr>
          <w:rFonts w:ascii="TH SarabunPSK" w:hAnsi="TH SarabunPSK" w:cs="TH SarabunPSK"/>
          <w:sz w:val="32"/>
          <w:szCs w:val="32"/>
        </w:rPr>
        <w:t>RSI</w:t>
      </w:r>
      <w:r w:rsidR="009B4D54">
        <w:rPr>
          <w:rFonts w:ascii="TH SarabunPSK" w:hAnsi="TH SarabunPSK" w:cs="TH SarabunPSK" w:hint="cs"/>
          <w:sz w:val="32"/>
          <w:szCs w:val="32"/>
          <w:cs/>
        </w:rPr>
        <w:t xml:space="preserve"> ตัดเส้นกึ่งกลางขึ้นมา </w:t>
      </w:r>
      <w:r w:rsidR="009B4D54">
        <w:rPr>
          <w:rFonts w:ascii="TH SarabunPSK" w:hAnsi="TH SarabunPSK" w:cs="TH SarabunPSK"/>
          <w:sz w:val="32"/>
          <w:szCs w:val="32"/>
        </w:rPr>
        <w:t xml:space="preserve">(RSI = 50) </w:t>
      </w:r>
      <w:r w:rsidR="009B4D54">
        <w:rPr>
          <w:rFonts w:ascii="TH SarabunPSK" w:hAnsi="TH SarabunPSK" w:cs="TH SarabunPSK" w:hint="cs"/>
          <w:sz w:val="32"/>
          <w:szCs w:val="32"/>
          <w:cs/>
        </w:rPr>
        <w:t xml:space="preserve">จากด้านล่าง </w:t>
      </w:r>
    </w:p>
    <w:p w14:paraId="1824A7F4" w14:textId="4BAAC724" w:rsidR="009B4D54" w:rsidRDefault="009B4D54" w:rsidP="009B4D54">
      <w:pPr>
        <w:pStyle w:val="NoSpacing"/>
        <w:rPr>
          <w:rFonts w:ascii="TH SarabunPSK" w:hAnsi="TH SarabunPSK" w:cs="TH SarabunPSK"/>
          <w:sz w:val="32"/>
          <w:szCs w:val="32"/>
        </w:rPr>
      </w:pPr>
      <w:r w:rsidRPr="009B4D54">
        <w:rPr>
          <w:rFonts w:ascii="TH SarabunPSK" w:hAnsi="TH SarabunPSK" w:cs="TH SarabunPSK"/>
          <w:sz w:val="32"/>
          <w:szCs w:val="32"/>
        </w:rPr>
        <w:t xml:space="preserve">                   Sell Signal (Short Position): </w:t>
      </w:r>
      <w:r w:rsidRPr="009B4D54">
        <w:rPr>
          <w:rFonts w:ascii="TH SarabunPSK" w:hAnsi="TH SarabunPSK" w:cs="TH SarabunPSK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เส้น </w:t>
      </w:r>
      <w:r>
        <w:rPr>
          <w:rFonts w:ascii="TH SarabunPSK" w:hAnsi="TH SarabunPSK" w:cs="TH SarabunPSK"/>
          <w:sz w:val="32"/>
          <w:szCs w:val="32"/>
        </w:rPr>
        <w:t xml:space="preserve">RSI </w:t>
      </w:r>
      <w:r>
        <w:rPr>
          <w:rFonts w:ascii="TH SarabunPSK" w:hAnsi="TH SarabunPSK" w:cs="TH SarabunPSK" w:hint="cs"/>
          <w:sz w:val="32"/>
          <w:szCs w:val="32"/>
          <w:cs/>
        </w:rPr>
        <w:t>ตัดเส้นกึ่งกลางลงมา (</w:t>
      </w:r>
      <w:r>
        <w:rPr>
          <w:rFonts w:ascii="TH SarabunPSK" w:hAnsi="TH SarabunPSK" w:cs="TH SarabunPSK"/>
          <w:sz w:val="32"/>
          <w:szCs w:val="32"/>
        </w:rPr>
        <w:t>RSI = 50</w:t>
      </w:r>
      <w:r>
        <w:rPr>
          <w:rFonts w:ascii="TH SarabunPSK" w:hAnsi="TH SarabunPSK" w:cs="TH SarabunPSK" w:hint="cs"/>
          <w:sz w:val="32"/>
          <w:szCs w:val="32"/>
          <w:cs/>
        </w:rPr>
        <w:t>) จากข้างบน</w:t>
      </w:r>
    </w:p>
    <w:p w14:paraId="0B88D406" w14:textId="47A65A33" w:rsidR="002701E3" w:rsidRDefault="009B4D54" w:rsidP="00F30A71">
      <w:pPr>
        <w:pStyle w:val="NoSpacing"/>
        <w:rPr>
          <w:rFonts w:ascii="TH SarabunPSK" w:hAnsi="TH SarabunPSK" w:cs="TH SarabunPSK"/>
          <w:sz w:val="32"/>
          <w:szCs w:val="32"/>
        </w:rPr>
      </w:pPr>
      <w:r>
        <w:t xml:space="preserve">                        </w:t>
      </w:r>
      <w:r w:rsidR="00F30A71">
        <w:rPr>
          <w:rFonts w:hint="cs"/>
          <w:cs/>
        </w:rPr>
        <w:t xml:space="preserve">  </w:t>
      </w:r>
      <w:r w:rsidRPr="00F30A71">
        <w:rPr>
          <w:rFonts w:ascii="TH SarabunPSK" w:hAnsi="TH SarabunPSK" w:cs="TH SarabunPSK"/>
          <w:sz w:val="32"/>
          <w:szCs w:val="32"/>
          <w:cs/>
        </w:rPr>
        <w:t>ซึ่ง</w:t>
      </w:r>
      <w:r w:rsidR="00CC034C">
        <w:rPr>
          <w:rFonts w:ascii="TH SarabunPSK" w:hAnsi="TH SarabunPSK" w:cs="TH SarabunPSK"/>
          <w:sz w:val="32"/>
          <w:szCs w:val="32"/>
          <w:cs/>
        </w:rPr>
        <w:t>กฎ</w:t>
      </w:r>
      <w:r w:rsidRPr="00F30A71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F30A71">
        <w:rPr>
          <w:rFonts w:ascii="TH SarabunPSK" w:hAnsi="TH SarabunPSK" w:cs="TH SarabunPSK"/>
          <w:sz w:val="32"/>
          <w:szCs w:val="32"/>
        </w:rPr>
        <w:t xml:space="preserve">RSI </w:t>
      </w:r>
      <w:r w:rsidRPr="00F30A71">
        <w:rPr>
          <w:rFonts w:ascii="TH SarabunPSK" w:hAnsi="TH SarabunPSK" w:cs="TH SarabunPSK"/>
          <w:sz w:val="32"/>
          <w:szCs w:val="32"/>
          <w:cs/>
        </w:rPr>
        <w:t xml:space="preserve">นี้จะเป็น </w:t>
      </w:r>
      <w:r w:rsidRPr="00F30A71">
        <w:rPr>
          <w:rFonts w:ascii="TH SarabunPSK" w:hAnsi="TH SarabunPSK" w:cs="TH SarabunPSK"/>
          <w:sz w:val="32"/>
          <w:szCs w:val="32"/>
        </w:rPr>
        <w:t xml:space="preserve">RSI (N,50) </w:t>
      </w:r>
    </w:p>
    <w:p w14:paraId="691D771E" w14:textId="77777777" w:rsidR="00F30A71" w:rsidRPr="00F30A71" w:rsidRDefault="00F30A71" w:rsidP="00F30A71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034B18B0" w14:textId="27435D5A" w:rsidR="009645CA" w:rsidRDefault="006E1E7E" w:rsidP="006E1E7E">
      <w:pPr>
        <w:rPr>
          <w:rFonts w:ascii="TH SarabunPSK" w:hAnsi="TH SarabunPSK" w:cs="TH SarabunPSK"/>
          <w:sz w:val="40"/>
          <w:szCs w:val="40"/>
        </w:rPr>
      </w:pP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         </w:t>
      </w:r>
      <w:r w:rsidR="00660A24">
        <w:rPr>
          <w:rFonts w:ascii="TH SarabunPSK" w:hAnsi="TH SarabunPSK" w:cs="TH SarabunPSK"/>
          <w:b/>
          <w:bCs/>
          <w:sz w:val="36"/>
          <w:szCs w:val="36"/>
        </w:rPr>
        <w:t xml:space="preserve">        </w:t>
      </w: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3.1.2.2  </w:t>
      </w:r>
      <w:r w:rsidRPr="00D0341A">
        <w:rPr>
          <w:rFonts w:ascii="TH SarabunPSK" w:hAnsi="TH SarabunPSK" w:cs="TH SarabunPSK"/>
          <w:b/>
          <w:bCs/>
          <w:sz w:val="36"/>
          <w:szCs w:val="36"/>
        </w:rPr>
        <w:t xml:space="preserve">RSI Rule </w:t>
      </w:r>
      <w:r w:rsidR="00DC6968">
        <w:rPr>
          <w:rFonts w:ascii="TH SarabunPSK" w:hAnsi="TH SarabunPSK" w:cs="TH SarabunPSK"/>
          <w:b/>
          <w:bCs/>
          <w:sz w:val="36"/>
          <w:szCs w:val="36"/>
        </w:rPr>
        <w:t>4</w:t>
      </w: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                                                                                  </w:t>
      </w:r>
    </w:p>
    <w:p w14:paraId="358359C8" w14:textId="0EE393D3" w:rsidR="00E9223C" w:rsidRDefault="005067FB" w:rsidP="005067FB">
      <w:pPr>
        <w:pStyle w:val="NoSpacing"/>
        <w:rPr>
          <w:rFonts w:ascii="TH SarabunPSK" w:hAnsi="TH SarabunPSK" w:cs="TH SarabunPSK"/>
          <w:sz w:val="32"/>
          <w:szCs w:val="32"/>
        </w:rPr>
      </w:pPr>
      <w:r>
        <w:t xml:space="preserve">                          </w:t>
      </w:r>
      <w:r w:rsidRPr="005067FB">
        <w:rPr>
          <w:rFonts w:ascii="TH SarabunPSK" w:hAnsi="TH SarabunPSK" w:cs="TH SarabunPSK"/>
          <w:sz w:val="32"/>
          <w:szCs w:val="32"/>
        </w:rPr>
        <w:t xml:space="preserve">Buy Signal (Long Position): </w:t>
      </w:r>
      <w:r w:rsidRPr="005067FB">
        <w:rPr>
          <w:rFonts w:ascii="TH SarabunPSK" w:hAnsi="TH SarabunPSK" w:cs="TH SarabunPSK"/>
          <w:sz w:val="32"/>
          <w:szCs w:val="32"/>
          <w:cs/>
        </w:rPr>
        <w:t xml:space="preserve">เมื่อค่า </w:t>
      </w:r>
      <w:r w:rsidRPr="005067FB">
        <w:rPr>
          <w:rFonts w:ascii="TH SarabunPSK" w:hAnsi="TH SarabunPSK" w:cs="TH SarabunPSK"/>
          <w:sz w:val="32"/>
          <w:szCs w:val="32"/>
        </w:rPr>
        <w:t xml:space="preserve">RSI </w:t>
      </w:r>
      <w:r w:rsidRPr="005067FB">
        <w:rPr>
          <w:rFonts w:ascii="TH SarabunPSK" w:hAnsi="TH SarabunPSK" w:cs="TH SarabunPSK"/>
          <w:sz w:val="32"/>
          <w:szCs w:val="32"/>
          <w:cs/>
        </w:rPr>
        <w:t xml:space="preserve">มีค่าต่ำกว่า </w:t>
      </w:r>
      <w:r w:rsidR="00E9223C">
        <w:rPr>
          <w:rFonts w:ascii="TH SarabunPSK" w:hAnsi="TH SarabunPSK" w:cs="TH SarabunPSK"/>
          <w:sz w:val="32"/>
          <w:szCs w:val="32"/>
        </w:rPr>
        <w:t>20/</w:t>
      </w:r>
      <w:r w:rsidRPr="005067FB">
        <w:rPr>
          <w:rFonts w:ascii="TH SarabunPSK" w:hAnsi="TH SarabunPSK" w:cs="TH SarabunPSK"/>
          <w:sz w:val="32"/>
          <w:szCs w:val="32"/>
        </w:rPr>
        <w:t>30</w:t>
      </w:r>
      <w:r w:rsidRPr="005067FB">
        <w:rPr>
          <w:rFonts w:ascii="TH SarabunPSK" w:hAnsi="TH SarabunPSK" w:cs="TH SarabunPSK"/>
          <w:sz w:val="32"/>
          <w:szCs w:val="32"/>
          <w:cs/>
        </w:rPr>
        <w:t xml:space="preserve"> ลงมาในช่วง </w:t>
      </w:r>
      <w:r w:rsidRPr="005067FB">
        <w:rPr>
          <w:rFonts w:ascii="TH SarabunPSK" w:hAnsi="TH SarabunPSK" w:cs="TH SarabunPSK"/>
          <w:sz w:val="32"/>
          <w:szCs w:val="32"/>
        </w:rPr>
        <w:t xml:space="preserve">Oversold </w:t>
      </w:r>
      <w:proofErr w:type="gramStart"/>
      <w:r w:rsidRPr="005067FB">
        <w:rPr>
          <w:rFonts w:ascii="TH SarabunPSK" w:hAnsi="TH SarabunPSK" w:cs="TH SarabunPSK"/>
          <w:sz w:val="32"/>
          <w:szCs w:val="32"/>
          <w:cs/>
        </w:rPr>
        <w:t>และ</w:t>
      </w:r>
      <w:proofErr w:type="gramEnd"/>
      <w:r w:rsidR="00E9223C">
        <w:rPr>
          <w:rFonts w:ascii="TH SarabunPSK" w:hAnsi="TH SarabunPSK" w:cs="TH SarabunPSK"/>
          <w:sz w:val="32"/>
          <w:szCs w:val="32"/>
        </w:rPr>
        <w:t xml:space="preserve">  </w:t>
      </w:r>
    </w:p>
    <w:p w14:paraId="2E3BE248" w14:textId="3A145C57" w:rsidR="005067FB" w:rsidRPr="005067FB" w:rsidRDefault="00E9223C" w:rsidP="005067F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                             </w:t>
      </w:r>
      <w:r w:rsidR="005067FB" w:rsidRPr="005067FB">
        <w:rPr>
          <w:rFonts w:ascii="TH SarabunPSK" w:hAnsi="TH SarabunPSK" w:cs="TH SarabunPSK"/>
          <w:sz w:val="32"/>
          <w:szCs w:val="32"/>
          <w:cs/>
        </w:rPr>
        <w:t>ค่า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5067FB" w:rsidRPr="005067FB">
        <w:rPr>
          <w:rFonts w:ascii="TH SarabunPSK" w:hAnsi="TH SarabunPSK" w:cs="TH SarabunPSK"/>
          <w:sz w:val="32"/>
          <w:szCs w:val="32"/>
        </w:rPr>
        <w:t xml:space="preserve">RSI </w:t>
      </w:r>
      <w:r w:rsidR="005067FB" w:rsidRPr="005067FB">
        <w:rPr>
          <w:rFonts w:ascii="TH SarabunPSK" w:hAnsi="TH SarabunPSK" w:cs="TH SarabunPSK"/>
          <w:sz w:val="32"/>
          <w:szCs w:val="32"/>
          <w:cs/>
        </w:rPr>
        <w:t xml:space="preserve">กลับขึ้นไปสูงกว่า </w:t>
      </w:r>
      <w:r>
        <w:rPr>
          <w:rFonts w:ascii="TH SarabunPSK" w:hAnsi="TH SarabunPSK" w:cs="TH SarabunPSK"/>
          <w:sz w:val="32"/>
          <w:szCs w:val="32"/>
        </w:rPr>
        <w:t>20/</w:t>
      </w:r>
      <w:r w:rsidR="005067FB" w:rsidRPr="005067FB">
        <w:rPr>
          <w:rFonts w:ascii="TH SarabunPSK" w:hAnsi="TH SarabunPSK" w:cs="TH SarabunPSK"/>
          <w:sz w:val="32"/>
          <w:szCs w:val="32"/>
        </w:rPr>
        <w:t>30 (</w:t>
      </w:r>
      <w:r w:rsidR="005067FB" w:rsidRPr="005067FB">
        <w:rPr>
          <w:rFonts w:ascii="TH SarabunPSK" w:hAnsi="TH SarabunPSK" w:cs="TH SarabunPSK"/>
          <w:sz w:val="32"/>
          <w:szCs w:val="32"/>
          <w:cs/>
        </w:rPr>
        <w:t>จะเป็นสัญญาซื้อ)</w:t>
      </w:r>
    </w:p>
    <w:p w14:paraId="4A64AD83" w14:textId="3A274089" w:rsidR="005067FB" w:rsidRPr="005067FB" w:rsidRDefault="0050297F" w:rsidP="005067F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</w:t>
      </w:r>
      <w:r w:rsidR="00660A24">
        <w:rPr>
          <w:rFonts w:ascii="TH SarabunPSK" w:hAnsi="TH SarabunPSK" w:cs="TH SarabunPSK"/>
          <w:sz w:val="32"/>
          <w:szCs w:val="32"/>
        </w:rPr>
        <w:t xml:space="preserve"> </w:t>
      </w:r>
      <w:r w:rsidR="005067FB" w:rsidRPr="005067FB">
        <w:rPr>
          <w:rFonts w:ascii="TH SarabunPSK" w:hAnsi="TH SarabunPSK" w:cs="TH SarabunPSK"/>
          <w:sz w:val="32"/>
          <w:szCs w:val="32"/>
        </w:rPr>
        <w:t xml:space="preserve">Sell Signal (Short Position): </w:t>
      </w:r>
      <w:r w:rsidR="005067FB" w:rsidRPr="005067FB">
        <w:rPr>
          <w:rFonts w:ascii="TH SarabunPSK" w:hAnsi="TH SarabunPSK" w:cs="TH SarabunPSK"/>
          <w:sz w:val="32"/>
          <w:szCs w:val="32"/>
          <w:cs/>
        </w:rPr>
        <w:t xml:space="preserve">เมื่อค่า </w:t>
      </w:r>
      <w:r w:rsidR="005067FB" w:rsidRPr="005067FB">
        <w:rPr>
          <w:rFonts w:ascii="TH SarabunPSK" w:hAnsi="TH SarabunPSK" w:cs="TH SarabunPSK"/>
          <w:sz w:val="32"/>
          <w:szCs w:val="32"/>
        </w:rPr>
        <w:t xml:space="preserve">RSI </w:t>
      </w:r>
      <w:r w:rsidR="005067FB" w:rsidRPr="005067FB">
        <w:rPr>
          <w:rFonts w:ascii="TH SarabunPSK" w:hAnsi="TH SarabunPSK" w:cs="TH SarabunPSK"/>
          <w:sz w:val="32"/>
          <w:szCs w:val="32"/>
          <w:cs/>
        </w:rPr>
        <w:t xml:space="preserve">มีค่าสูงกว่า </w:t>
      </w:r>
      <w:r w:rsidR="005067FB" w:rsidRPr="005067FB">
        <w:rPr>
          <w:rFonts w:ascii="TH SarabunPSK" w:hAnsi="TH SarabunPSK" w:cs="TH SarabunPSK"/>
          <w:sz w:val="32"/>
          <w:szCs w:val="32"/>
        </w:rPr>
        <w:t>70</w:t>
      </w:r>
      <w:r w:rsidR="00ED2072">
        <w:rPr>
          <w:rFonts w:ascii="TH SarabunPSK" w:hAnsi="TH SarabunPSK" w:cs="TH SarabunPSK"/>
          <w:sz w:val="32"/>
          <w:szCs w:val="32"/>
        </w:rPr>
        <w:t>/80</w:t>
      </w:r>
      <w:r w:rsidR="005067FB" w:rsidRPr="005067FB">
        <w:rPr>
          <w:rFonts w:ascii="TH SarabunPSK" w:hAnsi="TH SarabunPSK" w:cs="TH SarabunPSK"/>
          <w:sz w:val="32"/>
          <w:szCs w:val="32"/>
          <w:cs/>
        </w:rPr>
        <w:t xml:space="preserve"> ขึ้นไปอยู่ในช่วง </w:t>
      </w:r>
      <w:proofErr w:type="gramStart"/>
      <w:r w:rsidR="005067FB" w:rsidRPr="005067FB">
        <w:rPr>
          <w:rFonts w:ascii="TH SarabunPSK" w:hAnsi="TH SarabunPSK" w:cs="TH SarabunPSK"/>
          <w:sz w:val="32"/>
          <w:szCs w:val="32"/>
        </w:rPr>
        <w:t>Overbought</w:t>
      </w:r>
      <w:proofErr w:type="gramEnd"/>
    </w:p>
    <w:p w14:paraId="162E789B" w14:textId="4BD6F776" w:rsidR="00ED2072" w:rsidRDefault="0050297F" w:rsidP="005067F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                            </w:t>
      </w:r>
      <w:r w:rsidR="000464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067FB" w:rsidRPr="005067FB">
        <w:rPr>
          <w:rFonts w:ascii="TH SarabunPSK" w:hAnsi="TH SarabunPSK" w:cs="TH SarabunPSK"/>
          <w:sz w:val="32"/>
          <w:szCs w:val="32"/>
          <w:cs/>
        </w:rPr>
        <w:t xml:space="preserve">และค่า </w:t>
      </w:r>
      <w:r w:rsidR="005067FB" w:rsidRPr="005067FB">
        <w:rPr>
          <w:rFonts w:ascii="TH SarabunPSK" w:hAnsi="TH SarabunPSK" w:cs="TH SarabunPSK"/>
          <w:sz w:val="32"/>
          <w:szCs w:val="32"/>
        </w:rPr>
        <w:t xml:space="preserve">RSI </w:t>
      </w:r>
      <w:r w:rsidR="005067FB" w:rsidRPr="005067FB">
        <w:rPr>
          <w:rFonts w:ascii="TH SarabunPSK" w:hAnsi="TH SarabunPSK" w:cs="TH SarabunPSK"/>
          <w:sz w:val="32"/>
          <w:szCs w:val="32"/>
          <w:cs/>
        </w:rPr>
        <w:t xml:space="preserve">กลับลงมาต่ำกว่า </w:t>
      </w:r>
      <w:r w:rsidR="005067FB" w:rsidRPr="005067FB">
        <w:rPr>
          <w:rFonts w:ascii="TH SarabunPSK" w:hAnsi="TH SarabunPSK" w:cs="TH SarabunPSK"/>
          <w:sz w:val="32"/>
          <w:szCs w:val="32"/>
        </w:rPr>
        <w:t>70</w:t>
      </w:r>
      <w:r w:rsidR="00ED2072">
        <w:rPr>
          <w:rFonts w:ascii="TH SarabunPSK" w:hAnsi="TH SarabunPSK" w:cs="TH SarabunPSK"/>
          <w:sz w:val="32"/>
          <w:szCs w:val="32"/>
        </w:rPr>
        <w:t>/80</w:t>
      </w:r>
      <w:r w:rsidR="005067FB" w:rsidRPr="005067FB">
        <w:rPr>
          <w:rFonts w:ascii="TH SarabunPSK" w:hAnsi="TH SarabunPSK" w:cs="TH SarabunPSK"/>
          <w:sz w:val="32"/>
          <w:szCs w:val="32"/>
        </w:rPr>
        <w:t xml:space="preserve"> (</w:t>
      </w:r>
      <w:r w:rsidR="005067FB" w:rsidRPr="005067FB">
        <w:rPr>
          <w:rFonts w:ascii="TH SarabunPSK" w:hAnsi="TH SarabunPSK" w:cs="TH SarabunPSK"/>
          <w:sz w:val="32"/>
          <w:szCs w:val="32"/>
          <w:cs/>
        </w:rPr>
        <w:t>จะเป็นสัญญาขาย)</w:t>
      </w:r>
      <w:r w:rsidR="00660A24">
        <w:rPr>
          <w:rFonts w:ascii="TH SarabunPSK" w:hAnsi="TH SarabunPSK" w:cs="TH SarabunPSK"/>
          <w:sz w:val="32"/>
          <w:szCs w:val="32"/>
        </w:rPr>
        <w:t xml:space="preserve"> </w:t>
      </w:r>
    </w:p>
    <w:p w14:paraId="05015168" w14:textId="33EAD35A" w:rsidR="00143B51" w:rsidRDefault="00C17F0B" w:rsidP="00C17F0B">
      <w:pPr>
        <w:pStyle w:val="NoSpacing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="00143B51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CC034C">
        <w:rPr>
          <w:rFonts w:ascii="TH SarabunPSK" w:hAnsi="TH SarabunPSK" w:cs="TH SarabunPSK" w:hint="cs"/>
          <w:sz w:val="32"/>
          <w:szCs w:val="32"/>
          <w:cs/>
        </w:rPr>
        <w:t>กฎ</w:t>
      </w:r>
      <w:r w:rsidR="00143B5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43B51">
        <w:rPr>
          <w:rFonts w:ascii="TH SarabunPSK" w:hAnsi="TH SarabunPSK" w:cs="TH SarabunPSK"/>
          <w:sz w:val="32"/>
          <w:szCs w:val="32"/>
        </w:rPr>
        <w:t xml:space="preserve">RSI </w:t>
      </w:r>
      <w:r w:rsidR="00143B51">
        <w:rPr>
          <w:rFonts w:ascii="TH SarabunPSK" w:hAnsi="TH SarabunPSK" w:cs="TH SarabunPSK" w:hint="cs"/>
          <w:sz w:val="32"/>
          <w:szCs w:val="32"/>
          <w:cs/>
        </w:rPr>
        <w:t>นี้สามารถเปลี่ยนจำนวนที่คิดตามความเหมาะสม</w:t>
      </w:r>
    </w:p>
    <w:p w14:paraId="03D6B6B8" w14:textId="77777777" w:rsidR="00B81352" w:rsidRDefault="00B81352" w:rsidP="005067FB">
      <w:pPr>
        <w:pStyle w:val="NoSpacing"/>
        <w:rPr>
          <w:rFonts w:ascii="TH SarabunPSK" w:hAnsi="TH SarabunPSK" w:cs="TH SarabunPSK"/>
          <w:sz w:val="32"/>
          <w:szCs w:val="32"/>
        </w:rPr>
      </w:pPr>
    </w:p>
    <w:p w14:paraId="4865FD1B" w14:textId="77777777" w:rsidR="00DC17E0" w:rsidRDefault="00DC17E0" w:rsidP="00056FE3">
      <w:pPr>
        <w:jc w:val="center"/>
        <w:rPr>
          <w:rFonts w:ascii="TH SarabunPSK" w:hAnsi="TH SarabunPSK" w:cs="TH SarabunPSK"/>
          <w:sz w:val="40"/>
          <w:szCs w:val="40"/>
        </w:rPr>
      </w:pPr>
    </w:p>
    <w:p w14:paraId="568B85DA" w14:textId="72C9C94B" w:rsidR="00DC17E0" w:rsidRPr="00D01D14" w:rsidRDefault="00742F4F" w:rsidP="00742F4F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D01D14">
        <w:rPr>
          <w:rFonts w:ascii="TH SarabunPSK" w:hAnsi="TH SarabunPSK" w:cs="TH SarabunPSK"/>
          <w:b/>
          <w:bCs/>
          <w:sz w:val="36"/>
          <w:szCs w:val="36"/>
        </w:rPr>
        <w:t xml:space="preserve">3.2 </w:t>
      </w:r>
      <w:r w:rsidRPr="00D01D14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วิธีการทดสอบ</w:t>
      </w:r>
    </w:p>
    <w:p w14:paraId="6AEF9600" w14:textId="5EEEAA8C" w:rsidR="00DC17E0" w:rsidRDefault="002227A4" w:rsidP="006541D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40"/>
          <w:szCs w:val="40"/>
          <w:cs/>
        </w:rPr>
        <w:t xml:space="preserve"> </w:t>
      </w:r>
      <w:r w:rsidR="006541DE">
        <w:rPr>
          <w:rFonts w:ascii="TH SarabunPSK" w:hAnsi="TH SarabunPSK" w:cs="TH SarabunPSK"/>
          <w:sz w:val="40"/>
          <w:szCs w:val="40"/>
          <w:cs/>
        </w:rPr>
        <w:tab/>
      </w:r>
      <w:r w:rsidR="00FB625C" w:rsidRPr="00FB625C">
        <w:rPr>
          <w:rFonts w:ascii="TH SarabunPSK" w:hAnsi="TH SarabunPSK" w:cs="TH SarabunPSK" w:hint="cs"/>
          <w:sz w:val="32"/>
          <w:szCs w:val="32"/>
          <w:cs/>
        </w:rPr>
        <w:t>การทำการทดสอบจะใช้วิธีการเขียนโปรแกรมภาษาไพทอน</w:t>
      </w:r>
      <w:r w:rsidR="00FB625C" w:rsidRPr="00FB625C">
        <w:rPr>
          <w:rFonts w:ascii="TH SarabunPSK" w:hAnsi="TH SarabunPSK" w:cs="TH SarabunPSK"/>
          <w:sz w:val="32"/>
          <w:szCs w:val="32"/>
        </w:rPr>
        <w:t xml:space="preserve"> </w:t>
      </w:r>
      <w:r w:rsidR="00FB625C" w:rsidRPr="00FB625C">
        <w:rPr>
          <w:rFonts w:ascii="TH SarabunPSK" w:hAnsi="TH SarabunPSK" w:cs="TH SarabunPSK" w:hint="cs"/>
          <w:sz w:val="32"/>
          <w:szCs w:val="32"/>
          <w:cs/>
        </w:rPr>
        <w:t>(</w:t>
      </w:r>
      <w:r w:rsidR="00FB625C" w:rsidRPr="00FB625C">
        <w:rPr>
          <w:rFonts w:ascii="TH SarabunPSK" w:hAnsi="TH SarabunPSK" w:cs="TH SarabunPSK"/>
          <w:sz w:val="32"/>
          <w:szCs w:val="32"/>
        </w:rPr>
        <w:t>Python</w:t>
      </w:r>
      <w:r w:rsidR="00FB625C" w:rsidRPr="00FB625C">
        <w:rPr>
          <w:rFonts w:ascii="TH SarabunPSK" w:hAnsi="TH SarabunPSK" w:cs="TH SarabunPSK" w:hint="cs"/>
          <w:sz w:val="32"/>
          <w:szCs w:val="32"/>
          <w:cs/>
        </w:rPr>
        <w:t>)</w:t>
      </w:r>
      <w:r w:rsidR="00FB625C" w:rsidRPr="00FB625C">
        <w:rPr>
          <w:rFonts w:ascii="TH SarabunPSK" w:hAnsi="TH SarabunPSK" w:cs="TH SarabunPSK"/>
          <w:sz w:val="32"/>
          <w:szCs w:val="32"/>
        </w:rPr>
        <w:t xml:space="preserve"> </w:t>
      </w:r>
      <w:r w:rsidR="00FB625C" w:rsidRPr="00FB625C">
        <w:rPr>
          <w:rFonts w:ascii="TH SarabunPSK" w:hAnsi="TH SarabunPSK" w:cs="TH SarabunPSK" w:hint="cs"/>
          <w:sz w:val="32"/>
          <w:szCs w:val="32"/>
          <w:cs/>
        </w:rPr>
        <w:t>ทางคณะผู้จัดทำจะทำการเขียน</w:t>
      </w:r>
      <w:r w:rsidR="00FB625C" w:rsidRPr="00FB625C">
        <w:rPr>
          <w:rFonts w:ascii="TH SarabunPSK" w:hAnsi="TH SarabunPSK" w:cs="TH SarabunPSK"/>
          <w:sz w:val="32"/>
          <w:szCs w:val="32"/>
          <w:cs/>
        </w:rPr>
        <w:t>ภาษาไพทอน (</w:t>
      </w:r>
      <w:r w:rsidR="00FB625C" w:rsidRPr="00FB625C">
        <w:rPr>
          <w:rFonts w:ascii="TH SarabunPSK" w:hAnsi="TH SarabunPSK" w:cs="TH SarabunPSK"/>
          <w:sz w:val="32"/>
          <w:szCs w:val="32"/>
        </w:rPr>
        <w:t>Python)</w:t>
      </w:r>
      <w:r w:rsidR="00FB625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34D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="00FB625C">
        <w:rPr>
          <w:rFonts w:ascii="TH SarabunPSK" w:hAnsi="TH SarabunPSK" w:cs="TH SarabunPSK" w:hint="cs"/>
          <w:sz w:val="32"/>
          <w:szCs w:val="32"/>
          <w:cs/>
        </w:rPr>
        <w:t>วิเคราะห์การลงทุนแต่ละประเภท โดยจะเปรียบเ</w:t>
      </w:r>
      <w:r w:rsidR="0083006E">
        <w:rPr>
          <w:rFonts w:ascii="TH SarabunPSK" w:hAnsi="TH SarabunPSK" w:cs="TH SarabunPSK" w:hint="cs"/>
          <w:sz w:val="32"/>
          <w:szCs w:val="32"/>
          <w:cs/>
        </w:rPr>
        <w:t>ที</w:t>
      </w:r>
      <w:r w:rsidR="00FB625C">
        <w:rPr>
          <w:rFonts w:ascii="TH SarabunPSK" w:hAnsi="TH SarabunPSK" w:cs="TH SarabunPSK" w:hint="cs"/>
          <w:sz w:val="32"/>
          <w:szCs w:val="32"/>
          <w:cs/>
        </w:rPr>
        <w:t>ย</w:t>
      </w:r>
      <w:r w:rsidR="00B77A2D">
        <w:rPr>
          <w:rFonts w:ascii="TH SarabunPSK" w:hAnsi="TH SarabunPSK" w:cs="TH SarabunPSK" w:hint="cs"/>
          <w:sz w:val="32"/>
          <w:szCs w:val="32"/>
          <w:cs/>
        </w:rPr>
        <w:t>บ</w:t>
      </w:r>
      <w:r w:rsidR="00FB625C">
        <w:rPr>
          <w:rFonts w:ascii="TH SarabunPSK" w:hAnsi="TH SarabunPSK" w:cs="TH SarabunPSK" w:hint="cs"/>
          <w:sz w:val="32"/>
          <w:szCs w:val="32"/>
          <w:cs/>
        </w:rPr>
        <w:t xml:space="preserve">อัตราผลตอบแทนการลงทุน </w:t>
      </w:r>
      <w:r w:rsidR="00B77A2D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r w:rsidR="00FB625C">
        <w:rPr>
          <w:rFonts w:ascii="TH SarabunPSK" w:hAnsi="TH SarabunPSK" w:cs="TH SarabunPSK" w:hint="cs"/>
          <w:sz w:val="32"/>
          <w:szCs w:val="32"/>
          <w:cs/>
        </w:rPr>
        <w:t>การลงทุนแบบ</w:t>
      </w:r>
      <w:r w:rsidR="00912D11">
        <w:rPr>
          <w:rFonts w:ascii="TH SarabunPSK" w:hAnsi="TH SarabunPSK" w:cs="TH SarabunPSK" w:hint="cs"/>
          <w:sz w:val="32"/>
          <w:szCs w:val="32"/>
          <w:cs/>
        </w:rPr>
        <w:t>ซื้อและถือ</w:t>
      </w:r>
      <w:r w:rsidR="00FB625C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FB625C">
        <w:rPr>
          <w:rFonts w:ascii="TH SarabunPSK" w:hAnsi="TH SarabunPSK" w:cs="TH SarabunPSK"/>
          <w:sz w:val="32"/>
          <w:szCs w:val="32"/>
        </w:rPr>
        <w:t>Buy and Hold</w:t>
      </w:r>
      <w:r w:rsidR="00FB625C">
        <w:rPr>
          <w:rFonts w:ascii="TH SarabunPSK" w:hAnsi="TH SarabunPSK" w:cs="TH SarabunPSK" w:hint="cs"/>
          <w:sz w:val="32"/>
          <w:szCs w:val="32"/>
          <w:cs/>
        </w:rPr>
        <w:t>)</w:t>
      </w:r>
      <w:r w:rsidR="00A7225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351">
        <w:rPr>
          <w:rFonts w:ascii="TH SarabunPSK" w:hAnsi="TH SarabunPSK" w:cs="TH SarabunPSK" w:hint="cs"/>
          <w:sz w:val="32"/>
          <w:szCs w:val="32"/>
          <w:cs/>
        </w:rPr>
        <w:t>และการลงทุนแบบซื้อ</w:t>
      </w:r>
      <w:r w:rsidR="008737C4">
        <w:rPr>
          <w:rFonts w:ascii="TH SarabunPSK" w:hAnsi="TH SarabunPSK" w:cs="TH SarabunPSK" w:hint="cs"/>
          <w:sz w:val="32"/>
          <w:szCs w:val="32"/>
          <w:cs/>
        </w:rPr>
        <w:t>ขาย</w:t>
      </w:r>
      <w:r w:rsidR="00E40351">
        <w:rPr>
          <w:rFonts w:ascii="TH SarabunPSK" w:hAnsi="TH SarabunPSK" w:cs="TH SarabunPSK" w:hint="cs"/>
          <w:sz w:val="32"/>
          <w:szCs w:val="32"/>
          <w:cs/>
        </w:rPr>
        <w:t>ตาม</w:t>
      </w:r>
      <w:r w:rsidR="008737C4">
        <w:rPr>
          <w:rFonts w:ascii="TH SarabunPSK" w:hAnsi="TH SarabunPSK" w:cs="TH SarabunPSK" w:hint="cs"/>
          <w:sz w:val="32"/>
          <w:szCs w:val="32"/>
          <w:cs/>
        </w:rPr>
        <w:t>สัญญาณ</w:t>
      </w:r>
      <w:r w:rsidR="002B1A6B">
        <w:rPr>
          <w:rFonts w:ascii="TH SarabunPSK" w:hAnsi="TH SarabunPSK" w:cs="TH SarabunPSK" w:hint="cs"/>
          <w:sz w:val="32"/>
          <w:szCs w:val="32"/>
          <w:cs/>
        </w:rPr>
        <w:t>กฎการซื้อขาย</w:t>
      </w:r>
      <w:r w:rsidR="0097724A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E40351">
        <w:rPr>
          <w:rFonts w:ascii="TH SarabunPSK" w:hAnsi="TH SarabunPSK" w:cs="TH SarabunPSK" w:hint="cs"/>
          <w:sz w:val="32"/>
          <w:szCs w:val="32"/>
          <w:cs/>
        </w:rPr>
        <w:t>ดัชนี</w:t>
      </w:r>
      <w:r w:rsidR="005D114E">
        <w:rPr>
          <w:rFonts w:ascii="TH SarabunPSK" w:hAnsi="TH SarabunPSK" w:cs="TH SarabunPSK" w:hint="cs"/>
          <w:sz w:val="32"/>
          <w:szCs w:val="32"/>
          <w:cs/>
        </w:rPr>
        <w:t>บ่งชี้</w:t>
      </w:r>
      <w:r w:rsidR="00E40351">
        <w:rPr>
          <w:rFonts w:ascii="TH SarabunPSK" w:hAnsi="TH SarabunPSK" w:cs="TH SarabunPSK"/>
          <w:sz w:val="32"/>
          <w:szCs w:val="32"/>
        </w:rPr>
        <w:t xml:space="preserve"> </w:t>
      </w:r>
      <w:r w:rsidR="00E40351">
        <w:rPr>
          <w:rFonts w:ascii="TH SarabunPSK" w:hAnsi="TH SarabunPSK" w:cs="TH SarabunPSK" w:hint="cs"/>
          <w:sz w:val="32"/>
          <w:szCs w:val="32"/>
          <w:cs/>
        </w:rPr>
        <w:t>กับ</w:t>
      </w:r>
      <w:r w:rsidR="003138CF">
        <w:rPr>
          <w:rFonts w:ascii="TH SarabunPSK" w:hAnsi="TH SarabunPSK" w:cs="TH SarabunPSK" w:hint="cs"/>
          <w:sz w:val="32"/>
          <w:szCs w:val="32"/>
          <w:cs/>
        </w:rPr>
        <w:t>ข้อมูลราคา</w:t>
      </w:r>
      <w:r w:rsidR="00D01D14" w:rsidRPr="00D01D14">
        <w:rPr>
          <w:rFonts w:ascii="TH SarabunPSK" w:hAnsi="TH SarabunPSK" w:cs="TH SarabunPSK"/>
          <w:sz w:val="32"/>
          <w:szCs w:val="32"/>
          <w:cs/>
        </w:rPr>
        <w:t>ดัชนีตลาดหุ้นใน</w:t>
      </w:r>
      <w:r w:rsidR="00B77A2D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D01D14" w:rsidRPr="00D01D14">
        <w:rPr>
          <w:rFonts w:ascii="TH SarabunPSK" w:hAnsi="TH SarabunPSK" w:cs="TH SarabunPSK"/>
          <w:sz w:val="32"/>
          <w:szCs w:val="32"/>
          <w:cs/>
        </w:rPr>
        <w:t>ประเทศแถบเอเชีย</w:t>
      </w:r>
      <w:r w:rsidR="00D01D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7572">
        <w:rPr>
          <w:rFonts w:ascii="TH SarabunPSK" w:hAnsi="TH SarabunPSK" w:cs="TH SarabunPSK" w:hint="cs"/>
          <w:sz w:val="32"/>
          <w:szCs w:val="32"/>
          <w:cs/>
        </w:rPr>
        <w:t>10 อันดับแรก</w:t>
      </w:r>
      <w:r w:rsidR="00D01D1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6705C" w:rsidRPr="00F6705C">
        <w:rPr>
          <w:rFonts w:ascii="TH SarabunPSK" w:hAnsi="TH SarabunPSK" w:cs="TH SarabunPSK"/>
          <w:sz w:val="32"/>
          <w:szCs w:val="32"/>
          <w:cs/>
        </w:rPr>
        <w:t>(</w:t>
      </w:r>
      <w:r w:rsidR="008E7572">
        <w:rPr>
          <w:rFonts w:ascii="TH SarabunPSK" w:hAnsi="TH SarabunPSK" w:cs="TH SarabunPSK"/>
          <w:sz w:val="32"/>
          <w:szCs w:val="32"/>
        </w:rPr>
        <w:t xml:space="preserve">Top 10 </w:t>
      </w:r>
      <w:r w:rsidR="00B77A2D">
        <w:rPr>
          <w:rFonts w:ascii="TH SarabunPSK" w:hAnsi="TH SarabunPSK" w:cs="TH SarabunPSK"/>
          <w:sz w:val="32"/>
          <w:szCs w:val="32"/>
        </w:rPr>
        <w:t xml:space="preserve">Asian </w:t>
      </w:r>
      <w:r w:rsidR="00F6705C" w:rsidRPr="00F6705C">
        <w:rPr>
          <w:rFonts w:ascii="TH SarabunPSK" w:hAnsi="TH SarabunPSK" w:cs="TH SarabunPSK"/>
          <w:sz w:val="32"/>
          <w:szCs w:val="32"/>
        </w:rPr>
        <w:t>Stock Market Index)</w:t>
      </w:r>
      <w:r w:rsidR="00F6705C">
        <w:rPr>
          <w:rFonts w:ascii="TH SarabunPSK" w:hAnsi="TH SarabunPSK" w:cs="TH SarabunPSK"/>
          <w:sz w:val="32"/>
          <w:szCs w:val="32"/>
        </w:rPr>
        <w:t xml:space="preserve"> </w:t>
      </w:r>
      <w:r w:rsidR="00D16A0D">
        <w:rPr>
          <w:rFonts w:ascii="TH SarabunPSK" w:hAnsi="TH SarabunPSK" w:cs="TH SarabunPSK" w:hint="cs"/>
          <w:sz w:val="32"/>
          <w:szCs w:val="32"/>
          <w:cs/>
        </w:rPr>
        <w:t>เพื่อหา</w:t>
      </w:r>
      <w:r w:rsidR="00D01D14">
        <w:rPr>
          <w:rFonts w:ascii="TH SarabunPSK" w:hAnsi="TH SarabunPSK" w:cs="TH SarabunPSK" w:hint="cs"/>
          <w:sz w:val="32"/>
          <w:szCs w:val="32"/>
          <w:cs/>
        </w:rPr>
        <w:t>ว่าการลงทุนแบบใดให้อัตราผลตอบแทนที่ดีที่สุด</w:t>
      </w:r>
    </w:p>
    <w:p w14:paraId="739C103B" w14:textId="08B673AE" w:rsidR="00D01D14" w:rsidRDefault="006541DE" w:rsidP="00763B3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D01D14">
        <w:rPr>
          <w:rFonts w:ascii="TH SarabunPSK" w:hAnsi="TH SarabunPSK" w:cs="TH SarabunPSK" w:hint="cs"/>
          <w:sz w:val="32"/>
          <w:szCs w:val="32"/>
          <w:cs/>
        </w:rPr>
        <w:t xml:space="preserve">การทดสอบแบ่งออกเป็น </w:t>
      </w:r>
      <w:r w:rsidR="00D01D14">
        <w:rPr>
          <w:rFonts w:ascii="TH SarabunPSK" w:hAnsi="TH SarabunPSK" w:cs="TH SarabunPSK"/>
          <w:sz w:val="32"/>
          <w:szCs w:val="32"/>
        </w:rPr>
        <w:t xml:space="preserve">2 </w:t>
      </w:r>
      <w:r w:rsidR="00D01D14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 w:hint="cs"/>
          <w:sz w:val="32"/>
          <w:szCs w:val="32"/>
          <w:cs/>
        </w:rPr>
        <w:t>ได้แก่</w:t>
      </w:r>
    </w:p>
    <w:p w14:paraId="360847EF" w14:textId="4E1ED2A8" w:rsidR="00D01D14" w:rsidRDefault="00D01D14" w:rsidP="00763B3E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ทดสอบการวิเคราะห์การลงทุน</w:t>
      </w:r>
      <w:r w:rsidRPr="00D01D14">
        <w:rPr>
          <w:rFonts w:ascii="TH SarabunPSK" w:hAnsi="TH SarabunPSK" w:cs="TH SarabunPSK"/>
          <w:sz w:val="32"/>
          <w:szCs w:val="32"/>
          <w:cs/>
        </w:rPr>
        <w:t>แบบ</w:t>
      </w:r>
      <w:r w:rsidR="00912D11">
        <w:rPr>
          <w:rFonts w:ascii="TH SarabunPSK" w:hAnsi="TH SarabunPSK" w:cs="TH SarabunPSK"/>
          <w:sz w:val="32"/>
          <w:szCs w:val="32"/>
          <w:cs/>
        </w:rPr>
        <w:t>ซื้อและถือ</w:t>
      </w:r>
      <w:r w:rsidRPr="00D01D14">
        <w:rPr>
          <w:rFonts w:ascii="TH SarabunPSK" w:hAnsi="TH SarabunPSK" w:cs="TH SarabunPSK"/>
          <w:sz w:val="32"/>
          <w:szCs w:val="32"/>
          <w:cs/>
        </w:rPr>
        <w:t>ไว้ (</w:t>
      </w:r>
      <w:r w:rsidRPr="00D01D14">
        <w:rPr>
          <w:rFonts w:ascii="TH SarabunPSK" w:hAnsi="TH SarabunPSK" w:cs="TH SarabunPSK"/>
          <w:sz w:val="32"/>
          <w:szCs w:val="32"/>
        </w:rPr>
        <w:t>Buy and Hold)</w:t>
      </w:r>
    </w:p>
    <w:p w14:paraId="25B5F656" w14:textId="154E1698" w:rsidR="00D01D14" w:rsidRPr="00397000" w:rsidRDefault="00D01D14" w:rsidP="00763B3E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Pr="00D01D14">
        <w:rPr>
          <w:rFonts w:ascii="TH SarabunPSK" w:hAnsi="TH SarabunPSK" w:cs="TH SarabunPSK"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sz w:val="32"/>
          <w:szCs w:val="32"/>
          <w:cs/>
        </w:rPr>
        <w:t>วิเคราะห์</w:t>
      </w:r>
      <w:r w:rsidRPr="00D01D14">
        <w:rPr>
          <w:rFonts w:ascii="TH SarabunPSK" w:hAnsi="TH SarabunPSK" w:cs="TH SarabunPSK"/>
          <w:sz w:val="32"/>
          <w:szCs w:val="32"/>
          <w:cs/>
        </w:rPr>
        <w:t>ลงทุนแบบซื้อและขาย (</w:t>
      </w:r>
      <w:r w:rsidRPr="00D01D14">
        <w:rPr>
          <w:rFonts w:ascii="TH SarabunPSK" w:hAnsi="TH SarabunPSK" w:cs="TH SarabunPSK"/>
          <w:sz w:val="32"/>
          <w:szCs w:val="32"/>
        </w:rPr>
        <w:t>Buy and Sell)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ด้วย</w:t>
      </w:r>
      <w:r w:rsidR="005D114E">
        <w:rPr>
          <w:rFonts w:ascii="TH SarabunPSK" w:hAnsi="TH SarabunPSK" w:cs="TH SarabunPSK" w:hint="cs"/>
          <w:sz w:val="32"/>
          <w:szCs w:val="32"/>
          <w:cs/>
        </w:rPr>
        <w:t>ดัชนีบ่งชี้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ทั้ง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ประเภทเพื่อ</w:t>
      </w:r>
      <w:r w:rsidRPr="00397000">
        <w:rPr>
          <w:rFonts w:ascii="TH SarabunPSK" w:hAnsi="TH SarabunPSK" w:cs="TH SarabunPSK" w:hint="cs"/>
          <w:sz w:val="32"/>
          <w:szCs w:val="32"/>
          <w:cs/>
        </w:rPr>
        <w:t>ดูประสิทธิภาพและความสามารถในการทำกำไรของ</w:t>
      </w:r>
      <w:r w:rsidR="005D114E">
        <w:rPr>
          <w:rFonts w:ascii="TH SarabunPSK" w:hAnsi="TH SarabunPSK" w:cs="TH SarabunPSK" w:hint="cs"/>
          <w:sz w:val="32"/>
          <w:szCs w:val="32"/>
          <w:cs/>
        </w:rPr>
        <w:t>ดัชนีบ่งชี้</w:t>
      </w:r>
    </w:p>
    <w:p w14:paraId="12CD09FF" w14:textId="77777777" w:rsidR="00397000" w:rsidRDefault="00397000" w:rsidP="00D01D14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B9CD4D" w14:textId="7740FA3E" w:rsidR="00DC17E0" w:rsidRPr="00D01D14" w:rsidRDefault="00D01D14" w:rsidP="00D01D14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D01D14">
        <w:rPr>
          <w:rFonts w:ascii="TH SarabunPSK" w:hAnsi="TH SarabunPSK" w:cs="TH SarabunPSK"/>
          <w:b/>
          <w:bCs/>
          <w:sz w:val="36"/>
          <w:szCs w:val="36"/>
        </w:rPr>
        <w:t xml:space="preserve">3.3 </w:t>
      </w:r>
      <w:r w:rsidRPr="00D01D14"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วิธีการวัดผลการทดสอบ</w:t>
      </w:r>
    </w:p>
    <w:p w14:paraId="52DD246B" w14:textId="2792D66C" w:rsidR="00227E78" w:rsidRDefault="009D07E5" w:rsidP="00763B3E">
      <w:pPr>
        <w:tabs>
          <w:tab w:val="left" w:pos="1604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7C0BA4" w:rsidRPr="007C0BA4">
        <w:rPr>
          <w:rFonts w:ascii="TH SarabunPSK" w:hAnsi="TH SarabunPSK" w:cs="TH SarabunPSK" w:hint="cs"/>
          <w:sz w:val="32"/>
          <w:szCs w:val="32"/>
          <w:cs/>
        </w:rPr>
        <w:t>การวัด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ผลการทดสอบจะแบ่งออกเป็น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อย่างคือ </w:t>
      </w:r>
      <w:r w:rsidRPr="009D07E5">
        <w:rPr>
          <w:rFonts w:ascii="TH SarabunPSK" w:hAnsi="TH SarabunPSK" w:cs="TH SarabunPSK"/>
          <w:sz w:val="32"/>
          <w:szCs w:val="32"/>
          <w:cs/>
        </w:rPr>
        <w:t>การวัดผลการทดสอบการวิเคราะห์การลงทุนแบบ</w:t>
      </w:r>
      <w:r w:rsidR="00912D11">
        <w:rPr>
          <w:rFonts w:ascii="TH SarabunPSK" w:hAnsi="TH SarabunPSK" w:cs="TH SarabunPSK"/>
          <w:sz w:val="32"/>
          <w:szCs w:val="32"/>
          <w:cs/>
        </w:rPr>
        <w:t>ซื้อและถือ</w:t>
      </w:r>
      <w:r w:rsidRPr="009D07E5">
        <w:rPr>
          <w:rFonts w:ascii="TH SarabunPSK" w:hAnsi="TH SarabunPSK" w:cs="TH SarabunPSK"/>
          <w:sz w:val="32"/>
          <w:szCs w:val="32"/>
          <w:cs/>
        </w:rPr>
        <w:t>ไว้ (</w:t>
      </w:r>
      <w:r w:rsidRPr="009D07E5">
        <w:rPr>
          <w:rFonts w:ascii="TH SarabunPSK" w:hAnsi="TH SarabunPSK" w:cs="TH SarabunPSK"/>
          <w:sz w:val="32"/>
          <w:szCs w:val="32"/>
        </w:rPr>
        <w:t xml:space="preserve">Buy and Hold)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9D07E5">
        <w:rPr>
          <w:rFonts w:ascii="TH SarabunPSK" w:hAnsi="TH SarabunPSK" w:cs="TH SarabunPSK"/>
          <w:sz w:val="32"/>
          <w:szCs w:val="32"/>
          <w:cs/>
        </w:rPr>
        <w:t>การวัดผลการทดสอบการลงทุนแบบซื้อขายตาม</w:t>
      </w:r>
      <w:r w:rsidR="00DE1E1E">
        <w:rPr>
          <w:rFonts w:ascii="TH SarabunPSK" w:hAnsi="TH SarabunPSK" w:cs="TH SarabunPSK" w:hint="cs"/>
          <w:sz w:val="32"/>
          <w:szCs w:val="32"/>
          <w:cs/>
        </w:rPr>
        <w:t>สัญญาณกฎการซื้อขายจากดัชนีบ่งชี้</w:t>
      </w:r>
    </w:p>
    <w:p w14:paraId="14005D38" w14:textId="77777777" w:rsidR="00E12D93" w:rsidRDefault="00E12D93" w:rsidP="00227E78">
      <w:pPr>
        <w:tabs>
          <w:tab w:val="left" w:pos="1604"/>
        </w:tabs>
        <w:rPr>
          <w:rFonts w:ascii="TH SarabunPSK" w:hAnsi="TH SarabunPSK" w:cs="TH SarabunPSK"/>
          <w:sz w:val="32"/>
          <w:szCs w:val="32"/>
        </w:rPr>
      </w:pPr>
    </w:p>
    <w:p w14:paraId="5C0429C8" w14:textId="3FB2885E" w:rsidR="00DC17E0" w:rsidRPr="00227E78" w:rsidRDefault="00E12D93" w:rsidP="00227E78">
      <w:pPr>
        <w:tabs>
          <w:tab w:val="left" w:pos="1604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      </w:t>
      </w:r>
      <w:r w:rsidR="00EA7FEB">
        <w:rPr>
          <w:rFonts w:ascii="TH SarabunPSK" w:hAnsi="TH SarabunPSK" w:cs="TH SarabunPSK"/>
          <w:sz w:val="32"/>
          <w:szCs w:val="32"/>
        </w:rPr>
        <w:t xml:space="preserve">   </w:t>
      </w:r>
      <w:r w:rsidR="00480A8E" w:rsidRPr="00480A8E">
        <w:rPr>
          <w:rFonts w:ascii="TH SarabunPSK" w:hAnsi="TH SarabunPSK" w:cs="TH SarabunPSK"/>
          <w:b/>
          <w:bCs/>
          <w:sz w:val="36"/>
          <w:szCs w:val="36"/>
        </w:rPr>
        <w:t xml:space="preserve">3.3.1 </w:t>
      </w:r>
      <w:r w:rsidR="00480A8E" w:rsidRPr="00480A8E">
        <w:rPr>
          <w:rFonts w:ascii="TH SarabunPSK" w:hAnsi="TH SarabunPSK" w:cs="TH SarabunPSK"/>
          <w:b/>
          <w:bCs/>
          <w:sz w:val="36"/>
          <w:szCs w:val="36"/>
          <w:cs/>
        </w:rPr>
        <w:t>การวัดผลการทดสอบแบบ</w:t>
      </w:r>
      <w:r w:rsidR="00912D11">
        <w:rPr>
          <w:rFonts w:ascii="TH SarabunPSK" w:hAnsi="TH SarabunPSK" w:cs="TH SarabunPSK"/>
          <w:b/>
          <w:bCs/>
          <w:sz w:val="36"/>
          <w:szCs w:val="36"/>
          <w:cs/>
        </w:rPr>
        <w:t>ซื้อและถือ</w:t>
      </w:r>
      <w:r w:rsidR="00480A8E" w:rsidRPr="00480A8E">
        <w:rPr>
          <w:rFonts w:ascii="TH SarabunPSK" w:hAnsi="TH SarabunPSK" w:cs="TH SarabunPSK"/>
          <w:b/>
          <w:bCs/>
          <w:sz w:val="36"/>
          <w:szCs w:val="36"/>
          <w:cs/>
        </w:rPr>
        <w:t>ไว้ (</w:t>
      </w:r>
      <w:r w:rsidR="00480A8E" w:rsidRPr="00480A8E">
        <w:rPr>
          <w:rFonts w:ascii="TH SarabunPSK" w:hAnsi="TH SarabunPSK" w:cs="TH SarabunPSK"/>
          <w:b/>
          <w:bCs/>
          <w:sz w:val="36"/>
          <w:szCs w:val="36"/>
        </w:rPr>
        <w:t xml:space="preserve">Buy and Hold)  </w:t>
      </w:r>
    </w:p>
    <w:p w14:paraId="772378AB" w14:textId="6AE30E7A" w:rsidR="00480A8E" w:rsidRDefault="00480A8E" w:rsidP="00DE1E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DE1E1E">
        <w:rPr>
          <w:rFonts w:ascii="TH SarabunPSK" w:hAnsi="TH SarabunPSK" w:cs="TH SarabunPSK"/>
          <w:b/>
          <w:bCs/>
          <w:sz w:val="36"/>
          <w:szCs w:val="36"/>
        </w:rPr>
        <w:tab/>
      </w:r>
      <w:r w:rsidR="00C64F89" w:rsidRPr="00C64F89">
        <w:rPr>
          <w:rFonts w:ascii="TH SarabunPSK" w:hAnsi="TH SarabunPSK" w:cs="TH SarabunPSK"/>
          <w:sz w:val="32"/>
          <w:szCs w:val="32"/>
          <w:cs/>
        </w:rPr>
        <w:t>การวัดผลการทดสอบแบบ</w:t>
      </w:r>
      <w:r w:rsidR="00912D11">
        <w:rPr>
          <w:rFonts w:ascii="TH SarabunPSK" w:hAnsi="TH SarabunPSK" w:cs="TH SarabunPSK"/>
          <w:sz w:val="32"/>
          <w:szCs w:val="32"/>
          <w:cs/>
        </w:rPr>
        <w:t>ซื้อและถือ</w:t>
      </w:r>
      <w:r w:rsidR="003364D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364DC">
        <w:rPr>
          <w:rFonts w:ascii="TH SarabunPSK" w:hAnsi="TH SarabunPSK" w:cs="TH SarabunPSK" w:hint="cs"/>
          <w:sz w:val="32"/>
          <w:szCs w:val="32"/>
          <w:cs/>
        </w:rPr>
        <w:t xml:space="preserve">จะวัดผลด้วยการทดสอบทางสถิติที่ระดับความเชื่อมั่นอยู่ที่ </w:t>
      </w:r>
      <w:r w:rsidR="003364DC">
        <w:rPr>
          <w:rFonts w:ascii="TH SarabunPSK" w:hAnsi="TH SarabunPSK" w:cs="TH SarabunPSK"/>
          <w:sz w:val="32"/>
          <w:szCs w:val="32"/>
        </w:rPr>
        <w:t>95%</w:t>
      </w:r>
      <w:r w:rsidR="003364D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E1E1E">
        <w:rPr>
          <w:rFonts w:ascii="TH SarabunPSK" w:hAnsi="TH SarabunPSK" w:cs="TH SarabunPSK" w:hint="cs"/>
          <w:sz w:val="32"/>
          <w:szCs w:val="32"/>
          <w:cs/>
        </w:rPr>
        <w:t>ว่า</w:t>
      </w:r>
      <w:r w:rsidR="00F20479">
        <w:rPr>
          <w:rFonts w:ascii="TH SarabunPSK" w:hAnsi="TH SarabunPSK" w:cs="TH SarabunPSK" w:hint="cs"/>
          <w:sz w:val="32"/>
          <w:szCs w:val="32"/>
          <w:cs/>
        </w:rPr>
        <w:t>มีนัยสำคัญทางสถิติหรือไม่</w:t>
      </w:r>
      <w:r w:rsidR="00B407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1583">
        <w:rPr>
          <w:rFonts w:ascii="TH SarabunPSK" w:hAnsi="TH SarabunPSK" w:cs="TH SarabunPSK" w:hint="cs"/>
          <w:sz w:val="32"/>
          <w:szCs w:val="32"/>
          <w:cs/>
        </w:rPr>
        <w:t>โดยจะวัดผลดูว่าแต่ละชุดข้อมูลมีค่าเฉลี่ย (</w:t>
      </w:r>
      <w:r w:rsidR="00C01583">
        <w:rPr>
          <w:rFonts w:ascii="TH SarabunPSK" w:hAnsi="TH SarabunPSK" w:cs="TH SarabunPSK"/>
          <w:sz w:val="32"/>
          <w:szCs w:val="32"/>
        </w:rPr>
        <w:t>Mean</w:t>
      </w:r>
      <w:r w:rsidR="00C01583">
        <w:rPr>
          <w:rFonts w:ascii="TH SarabunPSK" w:hAnsi="TH SarabunPSK" w:cs="TH SarabunPSK" w:hint="cs"/>
          <w:sz w:val="32"/>
          <w:szCs w:val="32"/>
          <w:cs/>
        </w:rPr>
        <w:t>)</w:t>
      </w:r>
      <w:r w:rsidR="00C01583">
        <w:rPr>
          <w:rFonts w:ascii="TH SarabunPSK" w:hAnsi="TH SarabunPSK" w:cs="TH SarabunPSK"/>
          <w:sz w:val="32"/>
          <w:szCs w:val="32"/>
        </w:rPr>
        <w:t xml:space="preserve">, </w:t>
      </w:r>
      <w:r w:rsidR="00C01583">
        <w:rPr>
          <w:rFonts w:ascii="TH SarabunPSK" w:hAnsi="TH SarabunPSK" w:cs="TH SarabunPSK" w:hint="cs"/>
          <w:sz w:val="32"/>
          <w:szCs w:val="32"/>
          <w:cs/>
        </w:rPr>
        <w:t xml:space="preserve">ค่าส่วนเบี่ยงเบนมาตรฐาน </w:t>
      </w:r>
      <w:r w:rsidR="00C01583">
        <w:rPr>
          <w:rFonts w:ascii="TH SarabunPSK" w:hAnsi="TH SarabunPSK" w:cs="TH SarabunPSK"/>
          <w:sz w:val="32"/>
          <w:szCs w:val="32"/>
          <w:cs/>
        </w:rPr>
        <w:t>(</w:t>
      </w:r>
      <w:r w:rsidR="00C01583">
        <w:rPr>
          <w:rFonts w:ascii="TH SarabunPSK" w:hAnsi="TH SarabunPSK" w:cs="TH SarabunPSK"/>
          <w:sz w:val="32"/>
          <w:szCs w:val="32"/>
        </w:rPr>
        <w:t>S</w:t>
      </w:r>
      <w:r w:rsidR="00C01583" w:rsidRPr="00C01583">
        <w:rPr>
          <w:rFonts w:ascii="TH SarabunPSK" w:hAnsi="TH SarabunPSK" w:cs="TH SarabunPSK"/>
          <w:sz w:val="32"/>
          <w:szCs w:val="32"/>
        </w:rPr>
        <w:t xml:space="preserve">tand </w:t>
      </w:r>
      <w:r w:rsidR="00C01583">
        <w:rPr>
          <w:rFonts w:ascii="TH SarabunPSK" w:hAnsi="TH SarabunPSK" w:cs="TH SarabunPSK"/>
          <w:sz w:val="32"/>
          <w:szCs w:val="32"/>
        </w:rPr>
        <w:t>D</w:t>
      </w:r>
      <w:r w:rsidR="00C01583" w:rsidRPr="00C01583">
        <w:rPr>
          <w:rFonts w:ascii="TH SarabunPSK" w:hAnsi="TH SarabunPSK" w:cs="TH SarabunPSK"/>
          <w:sz w:val="32"/>
          <w:szCs w:val="32"/>
        </w:rPr>
        <w:t>eviation</w:t>
      </w:r>
      <w:r w:rsidR="00C01583">
        <w:rPr>
          <w:rFonts w:ascii="TH SarabunPSK" w:hAnsi="TH SarabunPSK" w:cs="TH SarabunPSK"/>
          <w:sz w:val="32"/>
          <w:szCs w:val="32"/>
        </w:rPr>
        <w:t>)</w:t>
      </w:r>
      <w:r w:rsidR="00DE1E1E">
        <w:rPr>
          <w:rFonts w:ascii="TH SarabunPSK" w:hAnsi="TH SarabunPSK" w:cs="TH SarabunPSK" w:hint="cs"/>
          <w:sz w:val="32"/>
          <w:szCs w:val="32"/>
        </w:rPr>
        <w:t>,</w:t>
      </w:r>
      <w:r w:rsidR="00C01583">
        <w:rPr>
          <w:rFonts w:ascii="TH SarabunPSK" w:hAnsi="TH SarabunPSK" w:cs="TH SarabunPSK"/>
          <w:sz w:val="32"/>
          <w:szCs w:val="32"/>
        </w:rPr>
        <w:t xml:space="preserve"> </w:t>
      </w:r>
      <w:r w:rsidR="00C01583">
        <w:rPr>
          <w:rFonts w:ascii="TH SarabunPSK" w:hAnsi="TH SarabunPSK" w:cs="TH SarabunPSK" w:hint="cs"/>
          <w:sz w:val="32"/>
          <w:szCs w:val="32"/>
          <w:cs/>
        </w:rPr>
        <w:t>ความ</w:t>
      </w:r>
      <w:r w:rsidR="00B40727">
        <w:rPr>
          <w:rFonts w:ascii="TH SarabunPSK" w:hAnsi="TH SarabunPSK" w:cs="TH SarabunPSK" w:hint="cs"/>
          <w:sz w:val="32"/>
          <w:szCs w:val="32"/>
          <w:cs/>
        </w:rPr>
        <w:t>เบ้</w:t>
      </w:r>
      <w:r w:rsidR="00C015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01583">
        <w:rPr>
          <w:rFonts w:ascii="TH SarabunPSK" w:hAnsi="TH SarabunPSK" w:cs="TH SarabunPSK"/>
          <w:sz w:val="32"/>
          <w:szCs w:val="32"/>
          <w:cs/>
        </w:rPr>
        <w:t>(</w:t>
      </w:r>
      <w:r w:rsidR="00C01583">
        <w:rPr>
          <w:rFonts w:ascii="TH SarabunPSK" w:hAnsi="TH SarabunPSK" w:cs="TH SarabunPSK"/>
          <w:sz w:val="32"/>
          <w:szCs w:val="32"/>
        </w:rPr>
        <w:t>S</w:t>
      </w:r>
      <w:r w:rsidR="00C01583" w:rsidRPr="00C01583">
        <w:rPr>
          <w:rFonts w:ascii="TH SarabunPSK" w:hAnsi="TH SarabunPSK" w:cs="TH SarabunPSK"/>
          <w:sz w:val="32"/>
          <w:szCs w:val="32"/>
        </w:rPr>
        <w:t>kewness</w:t>
      </w:r>
      <w:r w:rsidR="00C01583">
        <w:rPr>
          <w:rFonts w:ascii="TH SarabunPSK" w:hAnsi="TH SarabunPSK" w:cs="TH SarabunPSK"/>
          <w:sz w:val="32"/>
          <w:szCs w:val="32"/>
        </w:rPr>
        <w:t>)</w:t>
      </w:r>
      <w:r w:rsidR="00DE1E1E">
        <w:rPr>
          <w:rFonts w:ascii="TH SarabunPSK" w:hAnsi="TH SarabunPSK" w:cs="TH SarabunPSK" w:hint="cs"/>
          <w:sz w:val="32"/>
          <w:szCs w:val="32"/>
        </w:rPr>
        <w:t>,</w:t>
      </w:r>
      <w:r w:rsidR="00C01583">
        <w:rPr>
          <w:rFonts w:ascii="TH SarabunPSK" w:hAnsi="TH SarabunPSK" w:cs="TH SarabunPSK" w:hint="cs"/>
          <w:sz w:val="32"/>
          <w:szCs w:val="32"/>
        </w:rPr>
        <w:t xml:space="preserve"> </w:t>
      </w:r>
      <w:r w:rsidR="00B40727">
        <w:rPr>
          <w:rFonts w:ascii="TH SarabunPSK" w:hAnsi="TH SarabunPSK" w:cs="TH SarabunPSK" w:hint="cs"/>
          <w:sz w:val="32"/>
          <w:szCs w:val="32"/>
          <w:cs/>
        </w:rPr>
        <w:t>และความโด่ง</w:t>
      </w:r>
      <w:r w:rsidR="00F20479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F20479">
        <w:rPr>
          <w:rFonts w:ascii="TH SarabunPSK" w:hAnsi="TH SarabunPSK" w:cs="TH SarabunPSK"/>
          <w:sz w:val="32"/>
          <w:szCs w:val="32"/>
        </w:rPr>
        <w:t>kurtosis</w:t>
      </w:r>
      <w:r w:rsidR="00F20479">
        <w:rPr>
          <w:rFonts w:ascii="TH SarabunPSK" w:hAnsi="TH SarabunPSK" w:cs="TH SarabunPSK" w:hint="cs"/>
          <w:sz w:val="32"/>
          <w:szCs w:val="32"/>
        </w:rPr>
        <w:t>)</w:t>
      </w:r>
      <w:r w:rsidR="00F20479">
        <w:rPr>
          <w:rFonts w:ascii="TH SarabunPSK" w:hAnsi="TH SarabunPSK" w:cs="TH SarabunPSK"/>
          <w:sz w:val="32"/>
          <w:szCs w:val="32"/>
        </w:rPr>
        <w:t xml:space="preserve"> </w:t>
      </w:r>
      <w:r w:rsidR="00B40727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F20479">
        <w:rPr>
          <w:rFonts w:ascii="TH SarabunPSK" w:hAnsi="TH SarabunPSK" w:cs="TH SarabunPSK" w:hint="cs"/>
          <w:sz w:val="32"/>
          <w:szCs w:val="32"/>
          <w:cs/>
        </w:rPr>
        <w:t>ผลอัตราผลตอบแทนจากการ</w:t>
      </w:r>
      <w:r w:rsidR="00912D11">
        <w:rPr>
          <w:rFonts w:ascii="TH SarabunPSK" w:hAnsi="TH SarabunPSK" w:cs="TH SarabunPSK" w:hint="cs"/>
          <w:sz w:val="32"/>
          <w:szCs w:val="32"/>
          <w:cs/>
        </w:rPr>
        <w:t>ซื้อและถือ</w:t>
      </w:r>
      <w:r w:rsidR="00B40727">
        <w:rPr>
          <w:rFonts w:ascii="TH SarabunPSK" w:hAnsi="TH SarabunPSK" w:cs="TH SarabunPSK" w:hint="cs"/>
          <w:sz w:val="32"/>
          <w:szCs w:val="32"/>
          <w:cs/>
        </w:rPr>
        <w:t>ของแต่ละ</w:t>
      </w:r>
      <w:r w:rsidR="00B40727" w:rsidRPr="00D01D14">
        <w:rPr>
          <w:rFonts w:ascii="TH SarabunPSK" w:hAnsi="TH SarabunPSK" w:cs="TH SarabunPSK"/>
          <w:sz w:val="32"/>
          <w:szCs w:val="32"/>
          <w:cs/>
        </w:rPr>
        <w:t>ดัชนีตลาดหุ้นใน</w:t>
      </w:r>
      <w:r w:rsidR="00B40727">
        <w:rPr>
          <w:rFonts w:ascii="TH SarabunPSK" w:hAnsi="TH SarabunPSK" w:cs="TH SarabunPSK" w:hint="cs"/>
          <w:sz w:val="32"/>
          <w:szCs w:val="32"/>
          <w:cs/>
        </w:rPr>
        <w:t>กลุ่ม</w:t>
      </w:r>
      <w:r w:rsidR="00B40727" w:rsidRPr="00D01D14">
        <w:rPr>
          <w:rFonts w:ascii="TH SarabunPSK" w:hAnsi="TH SarabunPSK" w:cs="TH SarabunPSK"/>
          <w:sz w:val="32"/>
          <w:szCs w:val="32"/>
          <w:cs/>
        </w:rPr>
        <w:t>ประเทศแถบเอเชีย</w:t>
      </w:r>
      <w:r w:rsidR="00B40727">
        <w:rPr>
          <w:rFonts w:ascii="TH SarabunPSK" w:hAnsi="TH SarabunPSK" w:cs="TH SarabunPSK" w:hint="cs"/>
          <w:sz w:val="32"/>
          <w:szCs w:val="32"/>
          <w:cs/>
        </w:rPr>
        <w:t xml:space="preserve"> 10 อันดับแรก</w:t>
      </w:r>
    </w:p>
    <w:p w14:paraId="40316F90" w14:textId="77777777" w:rsidR="002964B4" w:rsidRDefault="002964B4" w:rsidP="00480A8E">
      <w:pPr>
        <w:rPr>
          <w:rFonts w:ascii="TH SarabunPSK" w:hAnsi="TH SarabunPSK" w:cs="TH SarabunPSK"/>
          <w:sz w:val="32"/>
          <w:szCs w:val="32"/>
        </w:rPr>
      </w:pPr>
    </w:p>
    <w:p w14:paraId="77A813C2" w14:textId="4F07B1AE" w:rsidR="00622C0A" w:rsidRDefault="008A2469" w:rsidP="00480A8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 w:rsidR="00C27307">
        <w:rPr>
          <w:rFonts w:ascii="TH SarabunPSK" w:hAnsi="TH SarabunPSK" w:cs="TH SarabunPSK"/>
          <w:sz w:val="32"/>
          <w:szCs w:val="32"/>
        </w:rPr>
        <w:tab/>
      </w:r>
      <w:r w:rsidRPr="008A2469">
        <w:rPr>
          <w:rFonts w:ascii="TH SarabunPSK" w:hAnsi="TH SarabunPSK" w:cs="TH SarabunPSK"/>
          <w:b/>
          <w:bCs/>
          <w:sz w:val="36"/>
          <w:szCs w:val="36"/>
        </w:rPr>
        <w:t xml:space="preserve">3.3.1.1 </w:t>
      </w:r>
      <w:r w:rsidRPr="008A2469">
        <w:rPr>
          <w:rFonts w:ascii="TH SarabunPSK" w:hAnsi="TH SarabunPSK" w:cs="TH SarabunPSK" w:hint="cs"/>
          <w:b/>
          <w:bCs/>
          <w:sz w:val="36"/>
          <w:szCs w:val="36"/>
          <w:cs/>
        </w:rPr>
        <w:t>การทดสอบทางสถิติ (</w:t>
      </w:r>
      <w:r w:rsidRPr="008A2469">
        <w:rPr>
          <w:rFonts w:ascii="TH SarabunPSK" w:hAnsi="TH SarabunPSK" w:cs="TH SarabunPSK"/>
          <w:b/>
          <w:bCs/>
          <w:sz w:val="36"/>
          <w:szCs w:val="36"/>
        </w:rPr>
        <w:t>Test Statistics</w:t>
      </w:r>
      <w:r w:rsidRPr="008A2469">
        <w:rPr>
          <w:rFonts w:ascii="TH SarabunPSK" w:hAnsi="TH SarabunPSK" w:cs="TH SarabunPSK" w:hint="cs"/>
          <w:b/>
          <w:bCs/>
          <w:sz w:val="36"/>
          <w:szCs w:val="36"/>
          <w:cs/>
        </w:rPr>
        <w:t>)</w:t>
      </w:r>
      <w:r w:rsidR="00622C0A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</w:t>
      </w:r>
    </w:p>
    <w:p w14:paraId="0B8FBA8B" w14:textId="73513713" w:rsidR="00C27307" w:rsidRDefault="007E1ABB" w:rsidP="00763B3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E1ABB">
        <w:rPr>
          <w:rFonts w:ascii="TH SarabunPSK" w:hAnsi="TH SarabunPSK" w:cs="TH SarabunPSK"/>
          <w:b/>
          <w:bCs/>
          <w:sz w:val="32"/>
          <w:szCs w:val="32"/>
        </w:rPr>
        <w:t>Standard Deviation:</w:t>
      </w:r>
      <w:r w:rsidRPr="007E1ABB">
        <w:rPr>
          <w:rFonts w:ascii="TH SarabunPSK" w:hAnsi="TH SarabunPSK" w:cs="TH SarabunPSK"/>
          <w:sz w:val="32"/>
          <w:szCs w:val="32"/>
        </w:rPr>
        <w:t xml:space="preserve"> </w:t>
      </w:r>
      <w:r w:rsidRPr="007E1ABB">
        <w:rPr>
          <w:rFonts w:ascii="TH SarabunPSK" w:hAnsi="TH SarabunPSK" w:cs="TH SarabunPSK"/>
          <w:sz w:val="32"/>
          <w:szCs w:val="32"/>
          <w:cs/>
        </w:rPr>
        <w:t>ส่วนเบี่ยงเบนมาตรฐานที่มีพื้นฐานอยู่บนค่าตัวอย่าง ส่วนเบี่ยงเบน</w:t>
      </w:r>
      <w:r w:rsidRPr="007E1ABB">
        <w:rPr>
          <w:rFonts w:ascii="TH SarabunPSK" w:hAnsi="TH SarabunPSK" w:cs="TH SarabunPSK"/>
          <w:sz w:val="32"/>
          <w:szCs w:val="32"/>
        </w:rPr>
        <w:t xml:space="preserve"> </w:t>
      </w:r>
      <w:r w:rsidR="00C273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E1ABB">
        <w:rPr>
          <w:rFonts w:ascii="TH SarabunPSK" w:hAnsi="TH SarabunPSK" w:cs="TH SarabunPSK"/>
          <w:sz w:val="32"/>
          <w:szCs w:val="32"/>
          <w:cs/>
        </w:rPr>
        <w:t>มาตรฐาน คือการวัด</w:t>
      </w:r>
      <w:r w:rsidR="00C27307">
        <w:rPr>
          <w:rFonts w:ascii="TH SarabunPSK" w:hAnsi="TH SarabunPSK" w:cs="TH SarabunPSK" w:hint="cs"/>
          <w:sz w:val="32"/>
          <w:szCs w:val="32"/>
          <w:cs/>
        </w:rPr>
        <w:t>ลักษณะ</w:t>
      </w:r>
      <w:r w:rsidRPr="007E1ABB">
        <w:rPr>
          <w:rFonts w:ascii="TH SarabunPSK" w:hAnsi="TH SarabunPSK" w:cs="TH SarabunPSK"/>
          <w:sz w:val="32"/>
          <w:szCs w:val="32"/>
          <w:cs/>
        </w:rPr>
        <w:t>การกระจายค่าที่</w:t>
      </w:r>
      <w:r w:rsidR="00EA7FEB">
        <w:rPr>
          <w:rFonts w:ascii="TH SarabunPSK" w:hAnsi="TH SarabunPSK" w:cs="TH SarabunPSK" w:hint="cs"/>
          <w:sz w:val="32"/>
          <w:szCs w:val="32"/>
          <w:cs/>
        </w:rPr>
        <w:t>เบี่ยง</w:t>
      </w:r>
      <w:r w:rsidRPr="007E1ABB">
        <w:rPr>
          <w:rFonts w:ascii="TH SarabunPSK" w:hAnsi="TH SarabunPSK" w:cs="TH SarabunPSK"/>
          <w:sz w:val="32"/>
          <w:szCs w:val="32"/>
          <w:cs/>
        </w:rPr>
        <w:t>ออกจากค่าเฉลี่ย</w:t>
      </w:r>
    </w:p>
    <w:p w14:paraId="34906B95" w14:textId="66B3FC09" w:rsidR="00C27307" w:rsidRDefault="00622C0A" w:rsidP="00C2730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7E1ABB">
        <w:rPr>
          <w:rFonts w:ascii="TH SarabunPSK" w:hAnsi="TH SarabunPSK" w:cs="TH SarabunPSK"/>
          <w:b/>
          <w:bCs/>
          <w:sz w:val="32"/>
          <w:szCs w:val="32"/>
        </w:rPr>
        <w:t>Skewn</w:t>
      </w:r>
      <w:r w:rsidR="007E1ABB">
        <w:rPr>
          <w:rFonts w:ascii="TH SarabunPSK" w:hAnsi="TH SarabunPSK" w:cs="TH SarabunPSK"/>
          <w:b/>
          <w:bCs/>
          <w:sz w:val="32"/>
          <w:szCs w:val="32"/>
        </w:rPr>
        <w:t>e</w:t>
      </w:r>
      <w:r w:rsidRPr="007E1ABB">
        <w:rPr>
          <w:rFonts w:ascii="TH SarabunPSK" w:hAnsi="TH SarabunPSK" w:cs="TH SarabunPSK"/>
          <w:b/>
          <w:bCs/>
          <w:sz w:val="32"/>
          <w:szCs w:val="32"/>
        </w:rPr>
        <w:t>ss</w:t>
      </w:r>
      <w:r w:rsidRPr="00AD1089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622C0A">
        <w:rPr>
          <w:rFonts w:ascii="TH SarabunPSK" w:hAnsi="TH SarabunPSK" w:cs="TH SarabunPSK"/>
          <w:sz w:val="32"/>
          <w:szCs w:val="32"/>
        </w:rPr>
        <w:t xml:space="preserve"> </w:t>
      </w:r>
      <w:r w:rsidRPr="00622C0A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622C0A">
        <w:rPr>
          <w:rFonts w:ascii="TH SarabunPSK" w:hAnsi="TH SarabunPSK" w:cs="TH SarabunPSK"/>
          <w:sz w:val="32"/>
          <w:szCs w:val="32"/>
        </w:rPr>
        <w:t>Skewness</w:t>
      </w:r>
      <w:r w:rsidRPr="00622C0A">
        <w:rPr>
          <w:rFonts w:ascii="TH SarabunPSK" w:hAnsi="TH SarabunPSK" w:cs="TH SarabunPSK" w:hint="cs"/>
          <w:sz w:val="32"/>
          <w:szCs w:val="32"/>
          <w:cs/>
        </w:rPr>
        <w:t xml:space="preserve"> เป็นการวัดความโน้มเอียงของการกระจายตัวของผลแทนในหลักทรัพย์ โดยปกติถ้าข้อมูลมีลักษณะแจกแจงข้อมูลเป็นรูประฆังคว่ำปกติ </w:t>
      </w:r>
      <w:r w:rsidRPr="00622C0A">
        <w:rPr>
          <w:rFonts w:ascii="TH SarabunPSK" w:hAnsi="TH SarabunPSK" w:cs="TH SarabunPSK"/>
          <w:sz w:val="32"/>
          <w:szCs w:val="32"/>
        </w:rPr>
        <w:t>(Normal Distribution</w:t>
      </w:r>
      <w:r w:rsidRPr="00622C0A">
        <w:rPr>
          <w:rFonts w:ascii="TH SarabunPSK" w:hAnsi="TH SarabunPSK" w:cs="TH SarabunPSK" w:hint="cs"/>
          <w:sz w:val="32"/>
          <w:szCs w:val="32"/>
          <w:cs/>
        </w:rPr>
        <w:t>)</w:t>
      </w:r>
      <w:r w:rsidRPr="00622C0A">
        <w:rPr>
          <w:rFonts w:ascii="TH SarabunPSK" w:hAnsi="TH SarabunPSK" w:cs="TH SarabunPSK"/>
          <w:sz w:val="32"/>
          <w:szCs w:val="32"/>
        </w:rPr>
        <w:t xml:space="preserve"> </w:t>
      </w:r>
      <w:r w:rsidRPr="00622C0A">
        <w:rPr>
          <w:rFonts w:ascii="TH SarabunPSK" w:hAnsi="TH SarabunPSK" w:cs="TH SarabunPSK" w:hint="cs"/>
          <w:sz w:val="32"/>
          <w:szCs w:val="32"/>
          <w:cs/>
        </w:rPr>
        <w:t xml:space="preserve">จะไม่มีการโน้มเอียง หรือ </w:t>
      </w:r>
      <w:r w:rsidRPr="00622C0A">
        <w:rPr>
          <w:rFonts w:ascii="TH SarabunPSK" w:hAnsi="TH SarabunPSK" w:cs="TH SarabunPSK"/>
          <w:sz w:val="32"/>
          <w:szCs w:val="32"/>
        </w:rPr>
        <w:t>Skewness</w:t>
      </w:r>
      <w:r w:rsidRPr="00622C0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27892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Pr="00622C0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22C0A">
        <w:rPr>
          <w:rFonts w:ascii="TH SarabunPSK" w:hAnsi="TH SarabunPSK" w:cs="TH SarabunPSK"/>
          <w:sz w:val="32"/>
          <w:szCs w:val="32"/>
        </w:rPr>
        <w:t xml:space="preserve">0 </w:t>
      </w:r>
      <w:r w:rsidRPr="00622C0A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Pr="00622C0A">
        <w:rPr>
          <w:rFonts w:ascii="TH SarabunPSK" w:hAnsi="TH SarabunPSK" w:cs="TH SarabunPSK"/>
          <w:sz w:val="32"/>
          <w:szCs w:val="32"/>
        </w:rPr>
        <w:t>Skewness</w:t>
      </w:r>
      <w:r w:rsidRPr="00622C0A">
        <w:rPr>
          <w:rFonts w:ascii="TH SarabunPSK" w:hAnsi="TH SarabunPSK" w:cs="TH SarabunPSK" w:hint="cs"/>
          <w:sz w:val="32"/>
          <w:szCs w:val="32"/>
          <w:cs/>
        </w:rPr>
        <w:t xml:space="preserve"> มีค่าเป็นบวก</w:t>
      </w:r>
      <w:r w:rsidR="00127892">
        <w:rPr>
          <w:rFonts w:ascii="TH SarabunPSK" w:hAnsi="TH SarabunPSK" w:cs="TH SarabunPSK" w:hint="cs"/>
          <w:sz w:val="32"/>
          <w:szCs w:val="32"/>
          <w:cs/>
        </w:rPr>
        <w:t>หรือมากกว่า 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91655D">
        <w:rPr>
          <w:rFonts w:ascii="TH SarabunPSK" w:hAnsi="TH SarabunPSK" w:cs="TH SarabunPSK"/>
          <w:sz w:val="32"/>
          <w:szCs w:val="32"/>
        </w:rPr>
        <w:t>P</w:t>
      </w:r>
      <w:r>
        <w:rPr>
          <w:rFonts w:ascii="TH SarabunPSK" w:hAnsi="TH SarabunPSK" w:cs="TH SarabunPSK"/>
          <w:sz w:val="32"/>
          <w:szCs w:val="32"/>
        </w:rPr>
        <w:t>ositive skewness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จะแสดงการกระจายตัวจากส่วนหางไปโน้มเอียงไปทางค่าบวก และ</w:t>
      </w:r>
      <w:r w:rsidRPr="00622C0A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622C0A">
        <w:rPr>
          <w:rFonts w:ascii="TH SarabunPSK" w:hAnsi="TH SarabunPSK" w:cs="TH SarabunPSK"/>
          <w:sz w:val="32"/>
          <w:szCs w:val="32"/>
        </w:rPr>
        <w:t xml:space="preserve">Skewness </w:t>
      </w:r>
      <w:r w:rsidRPr="00622C0A">
        <w:rPr>
          <w:rFonts w:ascii="TH SarabunPSK" w:hAnsi="TH SarabunPSK" w:cs="TH SarabunPSK"/>
          <w:sz w:val="32"/>
          <w:szCs w:val="32"/>
          <w:cs/>
        </w:rPr>
        <w:t>มีค่าเป็น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127892">
        <w:rPr>
          <w:rFonts w:ascii="TH SarabunPSK" w:hAnsi="TH SarabunPSK" w:cs="TH SarabunPSK" w:hint="cs"/>
          <w:sz w:val="32"/>
          <w:szCs w:val="32"/>
          <w:cs/>
        </w:rPr>
        <w:t>หรือน้อยกว่า 0</w:t>
      </w:r>
      <w:r w:rsidRPr="00622C0A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1655D">
        <w:rPr>
          <w:rFonts w:ascii="TH SarabunPSK" w:hAnsi="TH SarabunPSK" w:cs="TH SarabunPSK" w:hint="cs"/>
          <w:sz w:val="32"/>
          <w:szCs w:val="32"/>
          <w:cs/>
        </w:rPr>
        <w:t>(</w:t>
      </w:r>
      <w:r w:rsidR="0091655D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>ega</w:t>
      </w:r>
      <w:r w:rsidRPr="00622C0A">
        <w:rPr>
          <w:rFonts w:ascii="TH SarabunPSK" w:hAnsi="TH SarabunPSK" w:cs="TH SarabunPSK"/>
          <w:sz w:val="32"/>
          <w:szCs w:val="32"/>
        </w:rPr>
        <w:t xml:space="preserve">tive skewness) </w:t>
      </w:r>
      <w:r w:rsidRPr="00622C0A">
        <w:rPr>
          <w:rFonts w:ascii="TH SarabunPSK" w:hAnsi="TH SarabunPSK" w:cs="TH SarabunPSK"/>
          <w:sz w:val="32"/>
          <w:szCs w:val="32"/>
          <w:cs/>
        </w:rPr>
        <w:t>จะแสดงการกระจายตัวจากส่วนหางไปโน้มเอียงไปทางค่า</w:t>
      </w: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Pr="00622C0A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7E2A0832" w14:textId="0C052E4C" w:rsidR="00D409EA" w:rsidRDefault="00622C0A" w:rsidP="00C27307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22C0A">
        <w:rPr>
          <w:rFonts w:ascii="TH SarabunPSK" w:hAnsi="TH SarabunPSK" w:cs="TH SarabunPSK"/>
          <w:b/>
          <w:bCs/>
          <w:sz w:val="32"/>
          <w:szCs w:val="32"/>
        </w:rPr>
        <w:t>Kurtosis</w:t>
      </w:r>
      <w:r w:rsidRPr="00AD1089">
        <w:rPr>
          <w:rFonts w:ascii="TH SarabunPSK" w:hAnsi="TH SarabunPSK" w:cs="TH SarabunPSK"/>
          <w:b/>
          <w:bCs/>
          <w:sz w:val="32"/>
          <w:szCs w:val="32"/>
        </w:rPr>
        <w:t>: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>
        <w:rPr>
          <w:rFonts w:ascii="TH SarabunPSK" w:hAnsi="TH SarabunPSK" w:cs="TH SarabunPSK"/>
          <w:sz w:val="32"/>
          <w:szCs w:val="32"/>
        </w:rPr>
        <w:t xml:space="preserve">Kurtosis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เป็นการวัดระดับความสูงโด่งของการแจกแจงข้อมูลเมื่อ</w:t>
      </w:r>
      <w:r w:rsidR="00336681">
        <w:rPr>
          <w:rFonts w:ascii="TH SarabunPSK" w:hAnsi="TH SarabunPSK" w:cs="TH SarabunPSK" w:hint="cs"/>
          <w:sz w:val="32"/>
          <w:szCs w:val="32"/>
          <w:cs/>
        </w:rPr>
        <w:t>เทียบ</w:t>
      </w:r>
      <w:r>
        <w:rPr>
          <w:rFonts w:ascii="TH SarabunPSK" w:hAnsi="TH SarabunPSK" w:cs="TH SarabunPSK" w:hint="cs"/>
          <w:sz w:val="32"/>
          <w:szCs w:val="32"/>
          <w:cs/>
        </w:rPr>
        <w:t>กับลักษณะการแจกแจงปกติ (</w:t>
      </w:r>
      <w:r>
        <w:rPr>
          <w:rFonts w:ascii="TH SarabunPSK" w:hAnsi="TH SarabunPSK" w:cs="TH SarabunPSK"/>
          <w:sz w:val="32"/>
          <w:szCs w:val="32"/>
        </w:rPr>
        <w:t>Normal Distribution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>
        <w:rPr>
          <w:rFonts w:ascii="TH SarabunPSK" w:hAnsi="TH SarabunPSK" w:cs="TH SarabunPSK"/>
          <w:sz w:val="32"/>
          <w:szCs w:val="32"/>
        </w:rPr>
        <w:t xml:space="preserve">Kurtosis </w:t>
      </w:r>
      <w:r>
        <w:rPr>
          <w:rFonts w:ascii="TH SarabunPSK" w:hAnsi="TH SarabunPSK" w:cs="TH SarabunPSK" w:hint="cs"/>
          <w:sz w:val="32"/>
          <w:szCs w:val="32"/>
          <w:cs/>
        </w:rPr>
        <w:t>มีค่า</w:t>
      </w:r>
      <w:r w:rsidR="00477F53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27892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77F53">
        <w:rPr>
          <w:rFonts w:ascii="TH SarabunPSK" w:hAnsi="TH SarabunPSK" w:cs="TH SarabunPSK" w:hint="cs"/>
          <w:sz w:val="32"/>
          <w:szCs w:val="32"/>
          <w:cs/>
        </w:rPr>
        <w:t>แสดงว่า</w:t>
      </w:r>
      <w:r>
        <w:rPr>
          <w:rFonts w:ascii="TH SarabunPSK" w:hAnsi="TH SarabunPSK" w:cs="TH SarabunPSK" w:hint="cs"/>
          <w:sz w:val="32"/>
          <w:szCs w:val="32"/>
          <w:cs/>
        </w:rPr>
        <w:t>มีความโด่งเท่ากับความโด่งของ</w:t>
      </w:r>
      <w:r w:rsidR="00477F53">
        <w:rPr>
          <w:rFonts w:ascii="TH SarabunPSK" w:hAnsi="TH SarabunPSK" w:cs="TH SarabunPSK" w:hint="cs"/>
          <w:sz w:val="32"/>
          <w:szCs w:val="32"/>
          <w:cs/>
        </w:rPr>
        <w:t xml:space="preserve">การแจกแจงแบบปกติ เรียกว่า </w:t>
      </w:r>
      <w:r w:rsidR="00477F53">
        <w:rPr>
          <w:rFonts w:ascii="TH SarabunPSK" w:hAnsi="TH SarabunPSK" w:cs="TH SarabunPSK"/>
          <w:sz w:val="32"/>
          <w:szCs w:val="32"/>
        </w:rPr>
        <w:t>Mesokurtic</w:t>
      </w:r>
      <w:r w:rsidRPr="00622C0A">
        <w:rPr>
          <w:rFonts w:ascii="TH SarabunPSK" w:hAnsi="TH SarabunPSK" w:cs="TH SarabunPSK"/>
          <w:sz w:val="32"/>
          <w:szCs w:val="32"/>
        </w:rPr>
        <w:t xml:space="preserve"> Distribution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409EA">
        <w:rPr>
          <w:rFonts w:ascii="TH SarabunPSK" w:hAnsi="TH SarabunPSK" w:cs="TH SarabunPSK" w:hint="cs"/>
          <w:sz w:val="32"/>
          <w:szCs w:val="32"/>
          <w:cs/>
        </w:rPr>
        <w:t xml:space="preserve">ถ้า </w:t>
      </w:r>
      <w:r w:rsidR="00D409EA" w:rsidRPr="00D409EA">
        <w:rPr>
          <w:rFonts w:ascii="TH SarabunPSK" w:hAnsi="TH SarabunPSK" w:cs="TH SarabunPSK"/>
          <w:sz w:val="32"/>
          <w:szCs w:val="32"/>
        </w:rPr>
        <w:t>Kurtosis</w:t>
      </w:r>
      <w:r w:rsidR="00D409EA">
        <w:rPr>
          <w:rFonts w:ascii="TH SarabunPSK" w:hAnsi="TH SarabunPSK" w:cs="TH SarabunPSK" w:hint="cs"/>
          <w:sz w:val="32"/>
          <w:szCs w:val="32"/>
          <w:cs/>
        </w:rPr>
        <w:t xml:space="preserve"> มี</w:t>
      </w:r>
      <w:r w:rsidR="00477F53">
        <w:rPr>
          <w:rFonts w:ascii="TH SarabunPSK" w:hAnsi="TH SarabunPSK" w:cs="TH SarabunPSK" w:hint="cs"/>
          <w:sz w:val="32"/>
          <w:szCs w:val="32"/>
          <w:cs/>
        </w:rPr>
        <w:t>ค่า</w:t>
      </w:r>
      <w:r w:rsidR="00E82612">
        <w:rPr>
          <w:rFonts w:ascii="TH SarabunPSK" w:hAnsi="TH SarabunPSK" w:cs="TH SarabunPSK" w:hint="cs"/>
          <w:sz w:val="32"/>
          <w:szCs w:val="32"/>
          <w:cs/>
        </w:rPr>
        <w:t xml:space="preserve">มากกว่า 3 </w:t>
      </w:r>
      <w:r w:rsidR="00D409EA">
        <w:rPr>
          <w:rFonts w:ascii="TH SarabunPSK" w:hAnsi="TH SarabunPSK" w:cs="TH SarabunPSK" w:hint="cs"/>
          <w:sz w:val="32"/>
          <w:szCs w:val="32"/>
          <w:cs/>
        </w:rPr>
        <w:t>แสดงว่าการแจกแจงมีความโด่งมากกว่า</w:t>
      </w:r>
      <w:r w:rsidR="00477F53">
        <w:rPr>
          <w:rFonts w:ascii="TH SarabunPSK" w:hAnsi="TH SarabunPSK" w:cs="TH SarabunPSK" w:hint="cs"/>
          <w:sz w:val="32"/>
          <w:szCs w:val="32"/>
          <w:cs/>
        </w:rPr>
        <w:t>การแจกแจงแบบปกติ เรียกว่า</w:t>
      </w:r>
      <w:r w:rsidR="00D409EA" w:rsidRPr="00D409EA">
        <w:t xml:space="preserve"> </w:t>
      </w:r>
      <w:r w:rsidR="00477F53">
        <w:rPr>
          <w:rFonts w:ascii="TH SarabunPSK" w:hAnsi="TH SarabunPSK" w:cs="TH SarabunPSK"/>
          <w:sz w:val="32"/>
          <w:szCs w:val="32"/>
        </w:rPr>
        <w:t>Leptokurtic</w:t>
      </w:r>
      <w:r w:rsidR="00D409EA" w:rsidRPr="00D409EA">
        <w:rPr>
          <w:rFonts w:ascii="TH SarabunPSK" w:hAnsi="TH SarabunPSK" w:cs="TH SarabunPSK"/>
          <w:sz w:val="32"/>
          <w:szCs w:val="32"/>
        </w:rPr>
        <w:t xml:space="preserve"> Distribution</w:t>
      </w:r>
      <w:r w:rsidR="00D409EA">
        <w:rPr>
          <w:rFonts w:ascii="TH SarabunPSK" w:hAnsi="TH SarabunPSK" w:cs="TH SarabunPSK" w:hint="cs"/>
          <w:sz w:val="32"/>
          <w:szCs w:val="32"/>
          <w:cs/>
        </w:rPr>
        <w:t xml:space="preserve"> แต่ถ้า</w:t>
      </w:r>
      <w:r w:rsidR="00D409EA" w:rsidRPr="00D409EA">
        <w:t xml:space="preserve"> </w:t>
      </w:r>
      <w:r w:rsidR="00D409EA" w:rsidRPr="00D409EA">
        <w:rPr>
          <w:rFonts w:ascii="TH SarabunPSK" w:hAnsi="TH SarabunPSK" w:cs="TH SarabunPSK"/>
          <w:sz w:val="32"/>
          <w:szCs w:val="32"/>
        </w:rPr>
        <w:t xml:space="preserve">Kurtosis </w:t>
      </w:r>
      <w:r w:rsidR="00D409EA" w:rsidRPr="00D409EA">
        <w:rPr>
          <w:rFonts w:ascii="TH SarabunPSK" w:hAnsi="TH SarabunPSK" w:cs="TH SarabunPSK"/>
          <w:sz w:val="32"/>
          <w:szCs w:val="32"/>
          <w:cs/>
        </w:rPr>
        <w:t>มีค่า</w:t>
      </w:r>
      <w:r w:rsidR="00477F53">
        <w:rPr>
          <w:rFonts w:ascii="TH SarabunPSK" w:hAnsi="TH SarabunPSK" w:cs="TH SarabunPSK" w:hint="cs"/>
          <w:sz w:val="32"/>
          <w:szCs w:val="32"/>
          <w:cs/>
        </w:rPr>
        <w:t xml:space="preserve">น้อยกว่า 3 </w:t>
      </w:r>
      <w:r w:rsidR="00D409EA" w:rsidRPr="00D409EA">
        <w:rPr>
          <w:rFonts w:ascii="TH SarabunPSK" w:hAnsi="TH SarabunPSK" w:cs="TH SarabunPSK"/>
          <w:sz w:val="32"/>
          <w:szCs w:val="32"/>
          <w:cs/>
        </w:rPr>
        <w:t>จะแสดงว่าการแจกแจงมีความโด่ง</w:t>
      </w:r>
      <w:r w:rsidR="00D409EA">
        <w:rPr>
          <w:rFonts w:ascii="TH SarabunPSK" w:hAnsi="TH SarabunPSK" w:cs="TH SarabunPSK" w:hint="cs"/>
          <w:sz w:val="32"/>
          <w:szCs w:val="32"/>
          <w:cs/>
        </w:rPr>
        <w:t>ต่ำ</w:t>
      </w:r>
      <w:r w:rsidR="00D409EA" w:rsidRPr="00D409EA">
        <w:rPr>
          <w:rFonts w:ascii="TH SarabunPSK" w:hAnsi="TH SarabunPSK" w:cs="TH SarabunPSK"/>
          <w:sz w:val="32"/>
          <w:szCs w:val="32"/>
          <w:cs/>
        </w:rPr>
        <w:t>กว่า</w:t>
      </w:r>
      <w:r w:rsidR="00477F53">
        <w:rPr>
          <w:rFonts w:ascii="TH SarabunPSK" w:hAnsi="TH SarabunPSK" w:cs="TH SarabunPSK" w:hint="cs"/>
          <w:sz w:val="32"/>
          <w:szCs w:val="32"/>
          <w:cs/>
        </w:rPr>
        <w:t xml:space="preserve">การแจกแจงแบบปกติ เรียกว่า </w:t>
      </w:r>
      <w:r w:rsidR="00477F53">
        <w:rPr>
          <w:rFonts w:ascii="TH SarabunPSK" w:hAnsi="TH SarabunPSK" w:cs="TH SarabunPSK"/>
          <w:sz w:val="32"/>
          <w:szCs w:val="32"/>
        </w:rPr>
        <w:t>Platykurtic</w:t>
      </w:r>
      <w:r w:rsidR="00D409EA" w:rsidRPr="00D409EA">
        <w:rPr>
          <w:rFonts w:ascii="TH SarabunPSK" w:hAnsi="TH SarabunPSK" w:cs="TH SarabunPSK"/>
          <w:sz w:val="32"/>
          <w:szCs w:val="32"/>
        </w:rPr>
        <w:t xml:space="preserve"> Distribution</w:t>
      </w:r>
    </w:p>
    <w:p w14:paraId="19AAAED6" w14:textId="77777777" w:rsidR="00622C0A" w:rsidRPr="00622C0A" w:rsidRDefault="00622C0A" w:rsidP="00480A8E">
      <w:pPr>
        <w:rPr>
          <w:rFonts w:ascii="TH SarabunPSK" w:hAnsi="TH SarabunPSK" w:cs="TH SarabunPSK"/>
          <w:sz w:val="32"/>
          <w:szCs w:val="32"/>
          <w:cs/>
        </w:rPr>
      </w:pPr>
    </w:p>
    <w:p w14:paraId="5D8F7D6C" w14:textId="589A7059" w:rsidR="00622C0A" w:rsidRPr="008A2469" w:rsidRDefault="00622C0A" w:rsidP="00480A8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   </w:t>
      </w:r>
    </w:p>
    <w:p w14:paraId="03748DFD" w14:textId="3BA9FD4E" w:rsidR="008A2469" w:rsidRDefault="008A2469" w:rsidP="00480A8E">
      <w:pPr>
        <w:rPr>
          <w:rFonts w:ascii="TH SarabunPSK" w:hAnsi="TH SarabunPSK" w:cs="TH SarabunPSK"/>
          <w:sz w:val="32"/>
          <w:szCs w:val="32"/>
        </w:rPr>
      </w:pPr>
    </w:p>
    <w:p w14:paraId="7A779377" w14:textId="3BA9FD4E" w:rsidR="00D63C07" w:rsidRDefault="00D63C07" w:rsidP="00480A8E">
      <w:pPr>
        <w:rPr>
          <w:rFonts w:ascii="TH SarabunPSK" w:hAnsi="TH SarabunPSK" w:cs="TH SarabunPSK"/>
          <w:sz w:val="32"/>
          <w:szCs w:val="32"/>
        </w:rPr>
      </w:pPr>
    </w:p>
    <w:p w14:paraId="24894962" w14:textId="3BA9FD4E" w:rsidR="00D63C07" w:rsidRDefault="00D63C07" w:rsidP="00480A8E">
      <w:pPr>
        <w:rPr>
          <w:rFonts w:ascii="TH SarabunPSK" w:hAnsi="TH SarabunPSK" w:cs="TH SarabunPSK"/>
          <w:sz w:val="32"/>
          <w:szCs w:val="32"/>
        </w:rPr>
      </w:pPr>
    </w:p>
    <w:p w14:paraId="0B96FD10" w14:textId="3BA9FD4E" w:rsidR="00D63C07" w:rsidRDefault="00D63C07" w:rsidP="00480A8E">
      <w:pPr>
        <w:rPr>
          <w:rFonts w:ascii="TH SarabunPSK" w:hAnsi="TH SarabunPSK" w:cs="TH SarabunPSK"/>
          <w:sz w:val="32"/>
          <w:szCs w:val="32"/>
        </w:rPr>
      </w:pPr>
    </w:p>
    <w:p w14:paraId="041271E0" w14:textId="3BA9FD4E" w:rsidR="00D63C07" w:rsidRDefault="00D63C07" w:rsidP="00480A8E">
      <w:pPr>
        <w:rPr>
          <w:rFonts w:ascii="TH SarabunPSK" w:hAnsi="TH SarabunPSK" w:cs="TH SarabunPSK"/>
          <w:sz w:val="32"/>
          <w:szCs w:val="32"/>
        </w:rPr>
      </w:pPr>
    </w:p>
    <w:p w14:paraId="44F8EA14" w14:textId="77777777" w:rsidR="005F5075" w:rsidRDefault="005F5075" w:rsidP="00480A8E">
      <w:pPr>
        <w:rPr>
          <w:rFonts w:ascii="TH SarabunPSK" w:hAnsi="TH SarabunPSK" w:cs="TH SarabunPSK"/>
          <w:sz w:val="32"/>
          <w:szCs w:val="32"/>
        </w:rPr>
      </w:pPr>
    </w:p>
    <w:p w14:paraId="10983C64" w14:textId="77777777" w:rsidR="00580AD9" w:rsidRDefault="00580AD9" w:rsidP="00480A8E">
      <w:pPr>
        <w:rPr>
          <w:rFonts w:ascii="TH SarabunPSK" w:hAnsi="TH SarabunPSK" w:cs="TH SarabunPSK"/>
          <w:sz w:val="32"/>
          <w:szCs w:val="32"/>
        </w:rPr>
      </w:pPr>
    </w:p>
    <w:p w14:paraId="0A0129C2" w14:textId="509EC247" w:rsidR="003364DC" w:rsidRPr="003364DC" w:rsidRDefault="003364DC" w:rsidP="00480A8E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364DC">
        <w:rPr>
          <w:rFonts w:ascii="TH SarabunPSK" w:hAnsi="TH SarabunPSK" w:cs="TH SarabunPSK"/>
          <w:b/>
          <w:bCs/>
          <w:sz w:val="36"/>
          <w:szCs w:val="36"/>
        </w:rPr>
        <w:lastRenderedPageBreak/>
        <w:t>3.3.</w:t>
      </w:r>
      <w:r w:rsidR="00B81352">
        <w:rPr>
          <w:rFonts w:ascii="TH SarabunPSK" w:hAnsi="TH SarabunPSK" w:cs="TH SarabunPSK"/>
          <w:b/>
          <w:bCs/>
          <w:sz w:val="36"/>
          <w:szCs w:val="36"/>
        </w:rPr>
        <w:t>2</w:t>
      </w:r>
      <w:r w:rsidRPr="003364DC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3364DC">
        <w:rPr>
          <w:rFonts w:ascii="TH SarabunPSK" w:hAnsi="TH SarabunPSK" w:cs="TH SarabunPSK"/>
          <w:b/>
          <w:bCs/>
          <w:sz w:val="36"/>
          <w:szCs w:val="36"/>
          <w:cs/>
        </w:rPr>
        <w:t>การวัดผลการทดสอบแบบซื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้</w:t>
      </w:r>
      <w:r w:rsidRPr="003364DC">
        <w:rPr>
          <w:rFonts w:ascii="TH SarabunPSK" w:hAnsi="TH SarabunPSK" w:cs="TH SarabunPSK"/>
          <w:b/>
          <w:bCs/>
          <w:sz w:val="36"/>
          <w:szCs w:val="36"/>
          <w:cs/>
        </w:rPr>
        <w:t>อและขาย (</w:t>
      </w:r>
      <w:r w:rsidRPr="003364DC">
        <w:rPr>
          <w:rFonts w:ascii="TH SarabunPSK" w:hAnsi="TH SarabunPSK" w:cs="TH SarabunPSK"/>
          <w:b/>
          <w:bCs/>
          <w:sz w:val="36"/>
          <w:szCs w:val="36"/>
        </w:rPr>
        <w:t>Buy and Sell)</w:t>
      </w:r>
    </w:p>
    <w:p w14:paraId="42C80DAB" w14:textId="326DB4AA" w:rsidR="00A3762B" w:rsidRPr="00A3762B" w:rsidRDefault="00A3762B" w:rsidP="00D5267A">
      <w:pPr>
        <w:ind w:firstLine="720"/>
        <w:rPr>
          <w:rFonts w:ascii="TH SarabunPSK" w:hAnsi="TH SarabunPSK" w:cs="TH SarabunPSK"/>
          <w:b/>
          <w:bCs/>
          <w:sz w:val="36"/>
          <w:szCs w:val="36"/>
        </w:rPr>
      </w:pPr>
      <w:r w:rsidRPr="00A3762B">
        <w:rPr>
          <w:rFonts w:ascii="TH SarabunPSK" w:hAnsi="TH SarabunPSK" w:cs="TH SarabunPSK"/>
          <w:b/>
          <w:bCs/>
          <w:sz w:val="36"/>
          <w:szCs w:val="36"/>
          <w:cs/>
        </w:rPr>
        <w:t>3.3.</w:t>
      </w:r>
      <w:r w:rsidR="00B81352">
        <w:rPr>
          <w:rFonts w:ascii="TH SarabunPSK" w:hAnsi="TH SarabunPSK" w:cs="TH SarabunPSK"/>
          <w:b/>
          <w:bCs/>
          <w:sz w:val="36"/>
          <w:szCs w:val="36"/>
        </w:rPr>
        <w:t>2</w:t>
      </w:r>
      <w:r w:rsidRPr="00A3762B">
        <w:rPr>
          <w:rFonts w:ascii="TH SarabunPSK" w:hAnsi="TH SarabunPSK" w:cs="TH SarabunPSK"/>
          <w:b/>
          <w:bCs/>
          <w:sz w:val="36"/>
          <w:szCs w:val="36"/>
          <w:cs/>
        </w:rPr>
        <w:t>.1 การทดสอบทางสถิติ (</w:t>
      </w:r>
      <w:r w:rsidRPr="00A3762B">
        <w:rPr>
          <w:rFonts w:ascii="TH SarabunPSK" w:hAnsi="TH SarabunPSK" w:cs="TH SarabunPSK"/>
          <w:b/>
          <w:bCs/>
          <w:sz w:val="36"/>
          <w:szCs w:val="36"/>
        </w:rPr>
        <w:t>Test Statistics)</w:t>
      </w:r>
    </w:p>
    <w:p w14:paraId="2C7A96A4" w14:textId="4CD49185" w:rsidR="00134673" w:rsidRDefault="00F20479" w:rsidP="00D526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F20479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CC034C">
        <w:rPr>
          <w:rFonts w:ascii="TH SarabunPSK" w:hAnsi="TH SarabunPSK" w:cs="TH SarabunPSK" w:hint="cs"/>
          <w:sz w:val="32"/>
          <w:szCs w:val="32"/>
          <w:cs/>
        </w:rPr>
        <w:t>กฎ</w:t>
      </w:r>
      <w:r w:rsidRPr="00F20479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F20479">
        <w:rPr>
          <w:rFonts w:ascii="TH SarabunPSK" w:hAnsi="TH SarabunPSK" w:cs="TH SarabunPSK"/>
          <w:sz w:val="32"/>
          <w:szCs w:val="32"/>
        </w:rPr>
        <w:t xml:space="preserve">MACD </w:t>
      </w:r>
      <w:r w:rsidRPr="00F2047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F20479">
        <w:rPr>
          <w:rFonts w:ascii="TH SarabunPSK" w:hAnsi="TH SarabunPSK" w:cs="TH SarabunPSK"/>
          <w:sz w:val="32"/>
          <w:szCs w:val="32"/>
        </w:rPr>
        <w:t xml:space="preserve">RSI </w:t>
      </w:r>
      <w:r w:rsidRPr="00F20479">
        <w:rPr>
          <w:rFonts w:ascii="TH SarabunPSK" w:hAnsi="TH SarabunPSK" w:cs="TH SarabunPSK" w:hint="cs"/>
          <w:sz w:val="32"/>
          <w:szCs w:val="32"/>
          <w:cs/>
        </w:rPr>
        <w:t>ที่ได้กล่าวไป</w:t>
      </w:r>
      <w:r>
        <w:rPr>
          <w:rFonts w:ascii="TH SarabunPSK" w:hAnsi="TH SarabunPSK" w:cs="TH SarabunPSK" w:hint="cs"/>
          <w:sz w:val="32"/>
          <w:szCs w:val="32"/>
          <w:cs/>
        </w:rPr>
        <w:t>จะวัดอัตราผลตอบแทนแล้วสรุปจำนวนสัญญาซื้อ</w:t>
      </w:r>
      <w:r>
        <w:rPr>
          <w:rFonts w:ascii="TH SarabunPSK" w:hAnsi="TH SarabunPSK" w:cs="TH SarabunPSK"/>
          <w:sz w:val="32"/>
          <w:szCs w:val="32"/>
          <w:cs/>
        </w:rPr>
        <w:t xml:space="preserve"> “</w:t>
      </w:r>
      <w:r>
        <w:rPr>
          <w:rFonts w:ascii="TH SarabunPSK" w:hAnsi="TH SarabunPSK" w:cs="TH SarabunPSK"/>
          <w:sz w:val="32"/>
          <w:szCs w:val="32"/>
        </w:rPr>
        <w:t>N(Buy)”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D5267A">
        <w:rPr>
          <w:rFonts w:ascii="TH SarabunPSK" w:hAnsi="TH SarabunPSK" w:cs="TH SarabunPSK" w:hint="cs"/>
          <w:sz w:val="32"/>
          <w:szCs w:val="32"/>
          <w:cs/>
        </w:rPr>
        <w:t>จำนวนสัญญาณ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ขาย </w:t>
      </w:r>
      <w:r>
        <w:rPr>
          <w:rFonts w:ascii="TH SarabunPSK" w:hAnsi="TH SarabunPSK" w:cs="TH SarabunPSK"/>
          <w:sz w:val="32"/>
          <w:szCs w:val="32"/>
          <w:cs/>
        </w:rPr>
        <w:t>“</w:t>
      </w:r>
      <w:r>
        <w:rPr>
          <w:rFonts w:ascii="TH SarabunPSK" w:hAnsi="TH SarabunPSK" w:cs="TH SarabunPSK"/>
          <w:sz w:val="32"/>
          <w:szCs w:val="32"/>
        </w:rPr>
        <w:t xml:space="preserve">N(Sell)”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และแสดงค่าเฉลี่ยของ</w:t>
      </w:r>
      <w:r w:rsidR="008333F5">
        <w:rPr>
          <w:rFonts w:ascii="TH SarabunPSK" w:hAnsi="TH SarabunPSK" w:cs="TH SarabunPSK" w:hint="cs"/>
          <w:sz w:val="32"/>
          <w:szCs w:val="32"/>
          <w:cs/>
        </w:rPr>
        <w:t>ผลตอบแทนจาก</w:t>
      </w:r>
      <w:r>
        <w:rPr>
          <w:rFonts w:ascii="TH SarabunPSK" w:hAnsi="TH SarabunPSK" w:cs="TH SarabunPSK" w:hint="cs"/>
          <w:sz w:val="32"/>
          <w:szCs w:val="32"/>
          <w:cs/>
        </w:rPr>
        <w:t>สัญญาซื้อและขาย</w:t>
      </w:r>
      <w:r w:rsidR="00134673">
        <w:rPr>
          <w:rFonts w:ascii="TH SarabunPSK" w:hAnsi="TH SarabunPSK" w:cs="TH SarabunPSK" w:hint="cs"/>
          <w:sz w:val="32"/>
          <w:szCs w:val="32"/>
          <w:cs/>
        </w:rPr>
        <w:t xml:space="preserve"> จะทดสอบ</w:t>
      </w:r>
      <w:r w:rsidR="00DE1B9B">
        <w:rPr>
          <w:rFonts w:ascii="TH SarabunPSK" w:hAnsi="TH SarabunPSK" w:cs="TH SarabunPSK" w:hint="cs"/>
          <w:sz w:val="32"/>
          <w:szCs w:val="32"/>
          <w:cs/>
        </w:rPr>
        <w:t>ความแตกต่างของผลตอบแทนจากสัญญาณซื้อ</w:t>
      </w:r>
      <w:r w:rsidR="00394177">
        <w:rPr>
          <w:rFonts w:ascii="TH SarabunPSK" w:hAnsi="TH SarabunPSK" w:cs="TH SarabunPSK" w:hint="cs"/>
          <w:sz w:val="32"/>
          <w:szCs w:val="32"/>
          <w:cs/>
        </w:rPr>
        <w:t>หรือขายว่ามาก</w:t>
      </w:r>
      <w:r w:rsidR="0025727D">
        <w:rPr>
          <w:rFonts w:ascii="TH SarabunPSK" w:hAnsi="TH SarabunPSK" w:cs="TH SarabunPSK" w:hint="cs"/>
          <w:sz w:val="32"/>
          <w:szCs w:val="32"/>
          <w:cs/>
        </w:rPr>
        <w:t>กว่าค่าเฉลี่ยของอัตราผลตอบแทนจากก</w:t>
      </w:r>
      <w:r w:rsidR="00447154">
        <w:rPr>
          <w:rFonts w:ascii="TH SarabunPSK" w:hAnsi="TH SarabunPSK" w:cs="TH SarabunPSK" w:hint="cs"/>
          <w:sz w:val="32"/>
          <w:szCs w:val="32"/>
          <w:cs/>
        </w:rPr>
        <w:t>ารซื้อและถือ (</w:t>
      </w:r>
      <w:r w:rsidR="00447154">
        <w:rPr>
          <w:rFonts w:ascii="TH SarabunPSK" w:hAnsi="TH SarabunPSK" w:cs="TH SarabunPSK"/>
          <w:sz w:val="32"/>
          <w:szCs w:val="32"/>
        </w:rPr>
        <w:t>Buy and Hold</w:t>
      </w:r>
      <w:r w:rsidR="00447154">
        <w:rPr>
          <w:rFonts w:ascii="TH SarabunPSK" w:hAnsi="TH SarabunPSK" w:cs="TH SarabunPSK" w:hint="cs"/>
          <w:sz w:val="32"/>
          <w:szCs w:val="32"/>
          <w:cs/>
        </w:rPr>
        <w:t>) ว่ามากกว่าอย่างมีนัยสำคัญหรือไม่</w:t>
      </w:r>
      <w:r w:rsidR="00134673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462AD8">
        <w:rPr>
          <w:rFonts w:ascii="TH SarabunPSK" w:hAnsi="TH SarabunPSK" w:cs="TH SarabunPSK" w:hint="cs"/>
          <w:sz w:val="32"/>
          <w:szCs w:val="32"/>
          <w:cs/>
        </w:rPr>
        <w:t>การทดสอบ</w:t>
      </w:r>
      <w:r w:rsidR="00654F33">
        <w:rPr>
          <w:rFonts w:ascii="TH SarabunPSK" w:hAnsi="TH SarabunPSK" w:cs="TH SarabunPSK" w:hint="cs"/>
          <w:sz w:val="32"/>
          <w:szCs w:val="32"/>
          <w:cs/>
        </w:rPr>
        <w:t>สมมติฐานทางสถิติ</w:t>
      </w:r>
      <w:r w:rsidR="00763B3E">
        <w:rPr>
          <w:rFonts w:ascii="TH SarabunPSK" w:hAnsi="TH SarabunPSK" w:cs="TH SarabunPSK" w:hint="cs"/>
          <w:sz w:val="32"/>
          <w:szCs w:val="32"/>
        </w:rPr>
        <w:t xml:space="preserve"> </w:t>
      </w:r>
      <w:r w:rsidR="00134673">
        <w:rPr>
          <w:rFonts w:ascii="TH SarabunPSK" w:hAnsi="TH SarabunPSK" w:cs="TH SarabunPSK"/>
          <w:sz w:val="32"/>
          <w:szCs w:val="32"/>
        </w:rPr>
        <w:t>t-</w:t>
      </w:r>
      <w:r w:rsidR="00462AD8">
        <w:rPr>
          <w:rFonts w:ascii="TH SarabunPSK" w:hAnsi="TH SarabunPSK" w:cs="TH SarabunPSK"/>
          <w:sz w:val="32"/>
          <w:szCs w:val="32"/>
        </w:rPr>
        <w:t>test</w:t>
      </w:r>
    </w:p>
    <w:p w14:paraId="3CCF5C99" w14:textId="6FDB03AF" w:rsidR="00462AD8" w:rsidRDefault="00857B0C" w:rsidP="00462AD8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4E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462AD8">
        <w:rPr>
          <w:rFonts w:ascii="TH SarabunPSK" w:hAnsi="TH SarabunPSK" w:cs="TH SarabunPSK" w:hint="cs"/>
          <w:sz w:val="32"/>
          <w:szCs w:val="32"/>
          <w:cs/>
        </w:rPr>
        <w:t>การทดสอบความแตกต่างระหว่างค่าเฉลี่ยของ</w:t>
      </w:r>
      <w:r w:rsidR="005C4E33">
        <w:rPr>
          <w:rFonts w:ascii="TH SarabunPSK" w:hAnsi="TH SarabunPSK" w:cs="TH SarabunPSK" w:hint="cs"/>
          <w:sz w:val="32"/>
          <w:szCs w:val="32"/>
          <w:cs/>
        </w:rPr>
        <w:t>อัตรา</w:t>
      </w:r>
      <w:r w:rsidR="00462AD8">
        <w:rPr>
          <w:rFonts w:ascii="TH SarabunPSK" w:hAnsi="TH SarabunPSK" w:cs="TH SarabunPSK" w:hint="cs"/>
          <w:sz w:val="32"/>
          <w:szCs w:val="32"/>
          <w:cs/>
        </w:rPr>
        <w:t>ผลตอบแทน</w:t>
      </w:r>
      <w:r w:rsidR="005C4E33">
        <w:rPr>
          <w:rFonts w:ascii="TH SarabunPSK" w:hAnsi="TH SarabunPSK" w:cs="TH SarabunPSK" w:hint="cs"/>
          <w:sz w:val="32"/>
          <w:szCs w:val="32"/>
          <w:cs/>
        </w:rPr>
        <w:t xml:space="preserve"> 10 วัน</w:t>
      </w:r>
      <w:r w:rsidR="00462AD8">
        <w:rPr>
          <w:rFonts w:ascii="TH SarabunPSK" w:hAnsi="TH SarabunPSK" w:cs="TH SarabunPSK" w:hint="cs"/>
          <w:sz w:val="32"/>
          <w:szCs w:val="32"/>
          <w:cs/>
        </w:rPr>
        <w:t>จากสัญญาณซื้อเทียบกับค่าเฉลี่ยของ</w:t>
      </w:r>
      <w:r w:rsidR="005C4E33">
        <w:rPr>
          <w:rFonts w:ascii="TH SarabunPSK" w:hAnsi="TH SarabunPSK" w:cs="TH SarabunPSK" w:hint="cs"/>
          <w:sz w:val="32"/>
          <w:szCs w:val="32"/>
          <w:cs/>
        </w:rPr>
        <w:t>อัตราผล</w:t>
      </w:r>
      <w:r w:rsidR="00462AD8">
        <w:rPr>
          <w:rFonts w:ascii="TH SarabunPSK" w:hAnsi="TH SarabunPSK" w:cs="TH SarabunPSK" w:hint="cs"/>
          <w:sz w:val="32"/>
          <w:szCs w:val="32"/>
          <w:cs/>
        </w:rPr>
        <w:t>ผลตอบแทน</w:t>
      </w:r>
      <w:r w:rsidR="005C4E33">
        <w:rPr>
          <w:rFonts w:ascii="TH SarabunPSK" w:hAnsi="TH SarabunPSK" w:cs="TH SarabunPSK" w:hint="cs"/>
          <w:sz w:val="32"/>
          <w:szCs w:val="32"/>
          <w:cs/>
        </w:rPr>
        <w:t xml:space="preserve"> 10 วัน</w:t>
      </w:r>
      <w:r w:rsidR="00654F33">
        <w:rPr>
          <w:rFonts w:ascii="TH SarabunPSK" w:hAnsi="TH SarabunPSK" w:cs="TH SarabunPSK" w:hint="cs"/>
          <w:sz w:val="32"/>
          <w:szCs w:val="32"/>
          <w:cs/>
        </w:rPr>
        <w:t>จากการซื้อและถือ</w:t>
      </w:r>
      <w:r w:rsidR="00BA56CA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A56CA">
        <w:rPr>
          <w:rFonts w:ascii="TH SarabunPSK" w:hAnsi="TH SarabunPSK" w:cs="TH SarabunPSK"/>
          <w:sz w:val="32"/>
          <w:szCs w:val="32"/>
        </w:rPr>
        <w:t>Buy and Hold</w:t>
      </w:r>
      <w:r w:rsidR="00BA56CA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654F33"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4C4E39CE" w14:textId="01F85FC3" w:rsidR="00ED1397" w:rsidRPr="00ED1397" w:rsidRDefault="00ED1397" w:rsidP="00657271">
      <w:pPr>
        <w:pStyle w:val="ListParagraph"/>
        <w:numPr>
          <w:ilvl w:val="0"/>
          <w:numId w:val="18"/>
        </w:numPr>
        <w:rPr>
          <w:rFonts w:ascii="TH SarabunPSK" w:eastAsiaTheme="minorEastAsia" w:hAnsi="TH SarabunPSK" w:cs="TH SarabunPSK"/>
        </w:rPr>
      </w:pPr>
      <w:r w:rsidRPr="003B55DA">
        <w:rPr>
          <w:rFonts w:ascii="TH SarabunPSK" w:eastAsiaTheme="minorEastAsia" w:hAnsi="TH SarabunPSK" w:cs="TH SarabunPSK" w:hint="cs"/>
          <w:sz w:val="32"/>
          <w:szCs w:val="32"/>
          <w:cs/>
        </w:rPr>
        <w:t>กำหนด</w:t>
      </w:r>
      <w:r w:rsidR="00525C9E" w:rsidRPr="003B55DA">
        <w:rPr>
          <w:rFonts w:ascii="TH SarabunPSK" w:eastAsiaTheme="minorEastAsia" w:hAnsi="TH SarabunPSK" w:cs="TH SarabunPSK" w:hint="cs"/>
          <w:sz w:val="32"/>
          <w:szCs w:val="32"/>
          <w:cs/>
        </w:rPr>
        <w:t>สมมติฐานหลักและสมมติฐานรอ</w:t>
      </w:r>
      <w:r w:rsidR="00657271" w:rsidRPr="003B55DA">
        <w:rPr>
          <w:rFonts w:ascii="TH SarabunPSK" w:eastAsiaTheme="minorEastAsia" w:hAnsi="TH SarabunPSK" w:cs="TH SarabunPSK" w:hint="cs"/>
          <w:sz w:val="32"/>
          <w:szCs w:val="32"/>
          <w:cs/>
        </w:rPr>
        <w:t>ง</w:t>
      </w:r>
      <w:r w:rsidR="00525C9E" w:rsidRPr="00ED1397">
        <w:rPr>
          <w:rFonts w:ascii="TH SarabunPSK" w:eastAsiaTheme="minorEastAsia" w:hAnsi="TH SarabunPSK" w:cs="TH SarabunPSK"/>
          <w:sz w:val="28"/>
          <w:cs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0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buy&amp;hold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=0</m:t>
          </m:r>
          <m:r>
            <m:rPr>
              <m:sty m:val="p"/>
            </m:rPr>
            <w:rPr>
              <w:rFonts w:ascii="TH SarabunPSK" w:eastAsiaTheme="minorEastAsia" w:hAnsi="TH SarabunPSK" w:cs="TH SarabunPSK"/>
              <w:sz w:val="28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H SarabunPSK"/>
                      <w:sz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H SarabunPSK"/>
                      <w:sz w:val="28"/>
                    </w:rPr>
                    <m:t>A</m:t>
                  </m:r>
                </m:sub>
              </m:sSub>
              <m:r>
                <w:rPr>
                  <w:rFonts w:ascii="Cambria Math" w:eastAsiaTheme="minorEastAsia" w:hAnsi="Cambria Math" w:cs="TH SarabunPSK"/>
                  <w:sz w:val="28"/>
                </w:rPr>
                <m:t>: 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buy&amp;hold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&gt;0</m:t>
          </m:r>
        </m:oMath>
      </m:oMathPara>
    </w:p>
    <w:p w14:paraId="30ADCA7C" w14:textId="77777777" w:rsidR="00DD4788" w:rsidRPr="003B55DA" w:rsidRDefault="00ED1397" w:rsidP="00DD4788">
      <w:pPr>
        <w:pStyle w:val="ListParagraph"/>
        <w:numPr>
          <w:ilvl w:val="0"/>
          <w:numId w:val="18"/>
        </w:numPr>
        <w:rPr>
          <w:rFonts w:ascii="TH SarabunPSK" w:eastAsiaTheme="minorEastAsia" w:hAnsi="TH SarabunPSK" w:cs="TH SarabunPSK"/>
          <w:sz w:val="24"/>
          <w:szCs w:val="32"/>
        </w:rPr>
      </w:pPr>
      <w:r w:rsidRPr="003B55DA">
        <w:rPr>
          <w:rFonts w:ascii="TH SarabunPSK" w:eastAsiaTheme="minorEastAsia" w:hAnsi="TH SarabunPSK" w:cs="TH SarabunPSK" w:hint="cs"/>
          <w:sz w:val="24"/>
          <w:szCs w:val="32"/>
          <w:cs/>
        </w:rPr>
        <w:t xml:space="preserve">กำหนดระดับนัยสำคัญ </w:t>
      </w:r>
      <w:r w:rsidR="00DD4788" w:rsidRPr="003B55DA">
        <w:rPr>
          <w:rFonts w:ascii="TH SarabunPSK" w:eastAsiaTheme="minorEastAsia" w:hAnsi="TH SarabunPSK" w:cs="TH SarabunPSK"/>
          <w:sz w:val="32"/>
          <w:szCs w:val="40"/>
        </w:rPr>
        <w:t>=</w:t>
      </w:r>
      <w:r w:rsidR="00DD4788" w:rsidRPr="003B55DA">
        <w:rPr>
          <w:rFonts w:ascii="TH SarabunPSK" w:eastAsiaTheme="minorEastAsia" w:hAnsi="TH SarabunPSK" w:cs="TH SarabunPSK"/>
          <w:sz w:val="24"/>
          <w:szCs w:val="32"/>
        </w:rPr>
        <w:t xml:space="preserve"> </w:t>
      </w:r>
      <w:r w:rsidRPr="003B55DA">
        <w:rPr>
          <w:rFonts w:ascii="TH SarabunPSK" w:eastAsiaTheme="minorEastAsia" w:hAnsi="TH SarabunPSK" w:cs="TH SarabunPSK" w:hint="cs"/>
          <w:sz w:val="24"/>
          <w:szCs w:val="32"/>
          <w:cs/>
        </w:rPr>
        <w:t>0.05 และ 0.10</w:t>
      </w:r>
    </w:p>
    <w:p w14:paraId="2E5CBA87" w14:textId="5781D70D" w:rsidR="00564563" w:rsidRPr="008D38F4" w:rsidRDefault="00E70667" w:rsidP="008D38F4">
      <w:pPr>
        <w:pStyle w:val="ListParagraph"/>
        <w:numPr>
          <w:ilvl w:val="0"/>
          <w:numId w:val="18"/>
        </w:numPr>
        <w:rPr>
          <w:rFonts w:ascii="TH SarabunPSK" w:eastAsiaTheme="minorEastAsia" w:hAnsi="TH SarabunPSK" w:cs="TH SarabunPSK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คำนวณ</w:t>
      </w:r>
      <w:r w:rsidR="00134673" w:rsidRPr="003B55DA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ค่า </w:t>
      </w:r>
      <w:r w:rsidR="00134673" w:rsidRPr="003B55DA">
        <w:rPr>
          <w:rFonts w:ascii="TH SarabunPSK" w:eastAsiaTheme="minorEastAsia" w:hAnsi="TH SarabunPSK" w:cs="TH SarabunPSK"/>
          <w:sz w:val="32"/>
          <w:szCs w:val="32"/>
        </w:rPr>
        <w:t>t-statistic</w:t>
      </w:r>
      <w:r w:rsidR="008D38F4">
        <w:rPr>
          <w:rFonts w:ascii="TH SarabunPSK" w:eastAsiaTheme="minorEastAsia" w:hAnsi="TH SarabunPSK" w:cs="TH SarabunPSK"/>
          <w:sz w:val="28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t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buy-buy&amp;hold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H SarabunPSK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buy</m:t>
                  </m:r>
                </m:sub>
              </m:sSub>
              <m:r>
                <w:rPr>
                  <w:rFonts w:ascii="Cambria Math" w:eastAsiaTheme="minorEastAsia" w:hAnsi="Cambria Math" w:cs="TH SarabunPSK"/>
                  <w:sz w:val="32"/>
                  <w:szCs w:val="32"/>
                </w:rPr>
                <m:t xml:space="preserve">  -  </m:t>
              </m:r>
              <m:sSub>
                <m:sSubPr>
                  <m:ctrlPr>
                    <w:rPr>
                      <w:rFonts w:ascii="Cambria Math" w:eastAsiaTheme="minorEastAsia" w:hAnsi="Cambria Math" w:cs="TH SarabunPSK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buy&amp;hold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H SarabunPSK"/>
                      <w:i/>
                      <w:sz w:val="32"/>
                      <w:szCs w:val="3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="TH SarabunPSK"/>
                          <w:i/>
                          <w:sz w:val="32"/>
                          <w:szCs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buy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buy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 xml:space="preserve"> -  </m:t>
                  </m:r>
                  <m:f>
                    <m:fPr>
                      <m:ctrlPr>
                        <w:rPr>
                          <w:rFonts w:ascii="Cambria Math" w:eastAsiaTheme="minorEastAsia" w:hAnsi="Cambria Math" w:cs="TH SarabunPSK"/>
                          <w:i/>
                          <w:sz w:val="32"/>
                          <w:szCs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buy&amp;hold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buy&amp;hold</m:t>
                          </m:r>
                        </m:sub>
                      </m:sSub>
                    </m:den>
                  </m:f>
                </m:e>
              </m:rad>
            </m:den>
          </m:f>
          <m:r>
            <w:rPr>
              <w:rFonts w:ascii="Cambria Math" w:eastAsiaTheme="minorEastAsia" w:hAnsi="Cambria Math" w:cs="TH SarabunPSK"/>
              <w:sz w:val="32"/>
              <w:szCs w:val="32"/>
            </w:rPr>
            <m:t xml:space="preserve">   </m:t>
          </m:r>
        </m:oMath>
      </m:oMathPara>
    </w:p>
    <w:p w14:paraId="68D1DDDA" w14:textId="14A7FF2B" w:rsidR="00857B0C" w:rsidRDefault="00857B0C" w:rsidP="00857B0C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การทดสอบความแตกต่างระหว่างค่าเฉลี่ยของอัตราผลตอบแทน 10 วันจากสัญญาณขายเทียบกับค่าเฉลี่ยของอัตราผลผลตอบแทน 10 วันจากการซื้อและถือ</w:t>
      </w:r>
      <w:r w:rsidR="00BA56CA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A56CA">
        <w:rPr>
          <w:rFonts w:ascii="TH SarabunPSK" w:hAnsi="TH SarabunPSK" w:cs="TH SarabunPSK"/>
          <w:sz w:val="32"/>
          <w:szCs w:val="32"/>
        </w:rPr>
        <w:t>Buy and Hold</w:t>
      </w:r>
      <w:r w:rsidR="00BA56CA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ได้ดังนี้</w:t>
      </w:r>
    </w:p>
    <w:p w14:paraId="5638E02A" w14:textId="29B89429" w:rsidR="00857B0C" w:rsidRPr="00ED1397" w:rsidRDefault="00857B0C" w:rsidP="00857B0C">
      <w:pPr>
        <w:pStyle w:val="ListParagraph"/>
        <w:numPr>
          <w:ilvl w:val="0"/>
          <w:numId w:val="19"/>
        </w:numPr>
        <w:rPr>
          <w:rFonts w:ascii="TH SarabunPSK" w:eastAsiaTheme="minorEastAsia" w:hAnsi="TH SarabunPSK" w:cs="TH SarabunPSK"/>
        </w:rPr>
      </w:pPr>
      <w:r w:rsidRPr="003B55DA">
        <w:rPr>
          <w:rFonts w:ascii="TH SarabunPSK" w:eastAsiaTheme="minorEastAsia" w:hAnsi="TH SarabunPSK" w:cs="TH SarabunPSK" w:hint="cs"/>
          <w:sz w:val="32"/>
          <w:szCs w:val="32"/>
          <w:cs/>
        </w:rPr>
        <w:t>กำหนดสมมติฐานหลักและสมมติฐานรอง</w:t>
      </w:r>
      <w:r w:rsidRPr="00ED1397">
        <w:rPr>
          <w:rFonts w:ascii="TH SarabunPSK" w:eastAsiaTheme="minorEastAsia" w:hAnsi="TH SarabunPSK" w:cs="TH SarabunPSK"/>
          <w:sz w:val="28"/>
          <w:cs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0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sell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buy&amp;hold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=0</m:t>
          </m:r>
          <m:r>
            <m:rPr>
              <m:sty m:val="p"/>
            </m:rPr>
            <w:rPr>
              <w:rFonts w:ascii="TH SarabunPSK" w:eastAsiaTheme="minorEastAsia" w:hAnsi="TH SarabunPSK" w:cs="TH SarabunPSK"/>
              <w:sz w:val="28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H SarabunPSK"/>
                      <w:sz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H SarabunPSK"/>
                      <w:sz w:val="28"/>
                    </w:rPr>
                    <m:t>A</m:t>
                  </m:r>
                </m:sub>
              </m:sSub>
              <m:r>
                <w:rPr>
                  <w:rFonts w:ascii="Cambria Math" w:eastAsiaTheme="minorEastAsia" w:hAnsi="Cambria Math" w:cs="TH SarabunPSK"/>
                  <w:sz w:val="28"/>
                </w:rPr>
                <m:t>: 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sell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buy&amp;hold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&gt;0</m:t>
          </m:r>
        </m:oMath>
      </m:oMathPara>
    </w:p>
    <w:p w14:paraId="5EFCA1A5" w14:textId="77777777" w:rsidR="00857B0C" w:rsidRPr="003B55DA" w:rsidRDefault="00857B0C" w:rsidP="00857B0C">
      <w:pPr>
        <w:pStyle w:val="ListParagraph"/>
        <w:numPr>
          <w:ilvl w:val="0"/>
          <w:numId w:val="19"/>
        </w:numPr>
        <w:rPr>
          <w:rFonts w:ascii="TH SarabunPSK" w:eastAsiaTheme="minorEastAsia" w:hAnsi="TH SarabunPSK" w:cs="TH SarabunPSK"/>
          <w:sz w:val="24"/>
          <w:szCs w:val="32"/>
        </w:rPr>
      </w:pPr>
      <w:r w:rsidRPr="003B55DA">
        <w:rPr>
          <w:rFonts w:ascii="TH SarabunPSK" w:eastAsiaTheme="minorEastAsia" w:hAnsi="TH SarabunPSK" w:cs="TH SarabunPSK" w:hint="cs"/>
          <w:sz w:val="24"/>
          <w:szCs w:val="32"/>
          <w:cs/>
        </w:rPr>
        <w:t xml:space="preserve">กำหนดระดับนัยสำคัญ </w:t>
      </w:r>
      <w:r w:rsidRPr="003B55DA">
        <w:rPr>
          <w:rFonts w:ascii="TH SarabunPSK" w:eastAsiaTheme="minorEastAsia" w:hAnsi="TH SarabunPSK" w:cs="TH SarabunPSK"/>
          <w:sz w:val="32"/>
          <w:szCs w:val="40"/>
        </w:rPr>
        <w:t>=</w:t>
      </w:r>
      <w:r w:rsidRPr="003B55DA">
        <w:rPr>
          <w:rFonts w:ascii="TH SarabunPSK" w:eastAsiaTheme="minorEastAsia" w:hAnsi="TH SarabunPSK" w:cs="TH SarabunPSK"/>
          <w:sz w:val="24"/>
          <w:szCs w:val="32"/>
        </w:rPr>
        <w:t xml:space="preserve"> </w:t>
      </w:r>
      <w:r w:rsidRPr="003B55DA">
        <w:rPr>
          <w:rFonts w:ascii="TH SarabunPSK" w:eastAsiaTheme="minorEastAsia" w:hAnsi="TH SarabunPSK" w:cs="TH SarabunPSK" w:hint="cs"/>
          <w:sz w:val="24"/>
          <w:szCs w:val="32"/>
          <w:cs/>
        </w:rPr>
        <w:t>0.05 และ 0.10</w:t>
      </w:r>
    </w:p>
    <w:p w14:paraId="2C3CEE31" w14:textId="04459B1F" w:rsidR="00857B0C" w:rsidRPr="00857B0C" w:rsidRDefault="00E70667" w:rsidP="00857B0C">
      <w:pPr>
        <w:pStyle w:val="ListParagraph"/>
        <w:numPr>
          <w:ilvl w:val="0"/>
          <w:numId w:val="19"/>
        </w:numPr>
        <w:rPr>
          <w:rFonts w:ascii="TH SarabunPSK" w:eastAsiaTheme="minorEastAsia" w:hAnsi="TH SarabunPSK" w:cs="TH SarabunPSK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คำนวณ</w:t>
      </w:r>
      <w:r w:rsidR="00857B0C" w:rsidRPr="003B55DA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ค่า </w:t>
      </w:r>
      <w:r w:rsidR="00857B0C" w:rsidRPr="003B55DA">
        <w:rPr>
          <w:rFonts w:ascii="TH SarabunPSK" w:eastAsiaTheme="minorEastAsia" w:hAnsi="TH SarabunPSK" w:cs="TH SarabunPSK"/>
          <w:sz w:val="32"/>
          <w:szCs w:val="32"/>
        </w:rPr>
        <w:t>t-statistic</w:t>
      </w:r>
      <w:r w:rsidR="00D9238C">
        <w:rPr>
          <w:rFonts w:ascii="TH SarabunPSK" w:eastAsiaTheme="minorEastAsia" w:hAnsi="TH SarabunPSK" w:cs="TH SarabunPSK"/>
          <w:sz w:val="32"/>
          <w:szCs w:val="32"/>
        </w:rPr>
        <w:t>s</w:t>
      </w:r>
      <w:r w:rsidR="00857B0C">
        <w:rPr>
          <w:rFonts w:ascii="TH SarabunPSK" w:eastAsiaTheme="minorEastAsia" w:hAnsi="TH SarabunPSK" w:cs="TH SarabunPSK"/>
          <w:sz w:val="28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t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sell-buy&amp;hold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H SarabunPSK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sell</m:t>
                  </m:r>
                </m:sub>
              </m:sSub>
              <m:r>
                <w:rPr>
                  <w:rFonts w:ascii="Cambria Math" w:eastAsiaTheme="minorEastAsia" w:hAnsi="Cambria Math" w:cs="TH SarabunPSK"/>
                  <w:sz w:val="32"/>
                  <w:szCs w:val="32"/>
                </w:rPr>
                <m:t xml:space="preserve">  -  </m:t>
              </m:r>
              <m:sSub>
                <m:sSubPr>
                  <m:ctrlPr>
                    <w:rPr>
                      <w:rFonts w:ascii="Cambria Math" w:eastAsiaTheme="minorEastAsia" w:hAnsi="Cambria Math" w:cs="TH SarabunPSK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buy&amp;hold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H SarabunPSK"/>
                      <w:i/>
                      <w:sz w:val="32"/>
                      <w:szCs w:val="3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="TH SarabunPSK"/>
                          <w:i/>
                          <w:sz w:val="32"/>
                          <w:szCs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sell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sell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 xml:space="preserve"> -  </m:t>
                  </m:r>
                  <m:f>
                    <m:fPr>
                      <m:ctrlPr>
                        <w:rPr>
                          <w:rFonts w:ascii="Cambria Math" w:eastAsiaTheme="minorEastAsia" w:hAnsi="Cambria Math" w:cs="TH SarabunPSK"/>
                          <w:i/>
                          <w:sz w:val="32"/>
                          <w:szCs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buy&amp;hold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buy&amp;hold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4F659E54" w14:textId="4D5F2265" w:rsidR="006B7177" w:rsidRPr="006B7177" w:rsidRDefault="00EB65E9" w:rsidP="00BA56CA">
      <w:pPr>
        <w:rPr>
          <w:rFonts w:ascii="TH SarabunPSK" w:eastAsiaTheme="minorEastAsia" w:hAnsi="TH SarabunPSK" w:cs="TH SarabunPSK"/>
          <w:i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โดยที่</w:t>
      </w:r>
      <w:r w:rsidR="00564563"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BA56CA">
        <w:rPr>
          <w:rFonts w:ascii="TH SarabunPSK" w:eastAsiaTheme="minorEastAsia" w:hAnsi="TH SarabunPSK" w:cs="TH SarabunPSK"/>
          <w:sz w:val="32"/>
          <w:szCs w:val="32"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μ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</m:t>
            </m:r>
          </m:sub>
        </m:sSub>
      </m:oMath>
      <w:r w:rsidR="00564563"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คือ ค่าเฉลี่ยของอัตราผลตอบแทน</w:t>
      </w:r>
      <w:r w:rsidR="00A12701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10 วันจากสัญญาณ</w:t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>ซื้อ</w:t>
      </w:r>
      <w:r w:rsidR="00BA56CA">
        <w:rPr>
          <w:rFonts w:ascii="TH SarabunPSK" w:eastAsiaTheme="minorEastAsia" w:hAnsi="TH SarabunPSK" w:cs="TH SarabunPSK"/>
          <w:sz w:val="32"/>
          <w:szCs w:val="32"/>
        </w:rPr>
        <w:br/>
        <w:t xml:space="preserve"> </w:t>
      </w:r>
      <w:r w:rsidR="00BA56CA">
        <w:rPr>
          <w:rFonts w:ascii="TH SarabunPSK" w:eastAsiaTheme="minorEastAsia" w:hAnsi="TH SarabunPSK" w:cs="TH SarabunPSK"/>
          <w:sz w:val="32"/>
          <w:szCs w:val="32"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μ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sell</m:t>
            </m:r>
          </m:sub>
        </m:sSub>
      </m:oMath>
      <w:r w:rsidR="00BA56CA"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คือ ค่าเฉลี่ยของอัตราผลตอบแทน</w:t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10 วันจากสัญญาณขาย</w:t>
      </w:r>
      <w:r w:rsidR="00BA56CA">
        <w:rPr>
          <w:rFonts w:ascii="TH SarabunPSK" w:eastAsiaTheme="minorEastAsia" w:hAnsi="TH SarabunPSK" w:cs="TH SarabunPSK"/>
          <w:sz w:val="32"/>
          <w:szCs w:val="32"/>
          <w:cs/>
        </w:rPr>
        <w:br/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BA56CA"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μ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buy&amp;hold</m:t>
            </m:r>
          </m:sub>
        </m:sSub>
      </m:oMath>
      <w:r w:rsidR="00BA56CA"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คือ ค่าเฉลี่ยของอัตราผลตอบแทน</w:t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10 วันจากการซื้อและถือ</w:t>
      </w:r>
      <w:r w:rsidR="00BA56CA">
        <w:rPr>
          <w:rFonts w:ascii="TH SarabunPSK" w:eastAsiaTheme="minorEastAsia" w:hAnsi="TH SarabunPSK" w:cs="TH SarabunPSK"/>
          <w:sz w:val="32"/>
          <w:szCs w:val="32"/>
        </w:rPr>
        <w:br/>
        <w:t xml:space="preserve"> </w:t>
      </w:r>
      <w:r w:rsidR="00BA56CA">
        <w:rPr>
          <w:rFonts w:ascii="TH SarabunPSK" w:eastAsiaTheme="minorEastAsia" w:hAnsi="TH SarabunPSK" w:cs="TH SarabunPSK"/>
          <w:sz w:val="32"/>
          <w:szCs w:val="32"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σ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</m:t>
            </m:r>
          </m:sub>
        </m:sSub>
      </m:oMath>
      <w:r w:rsidR="00BA56CA"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>คือ ส่วนเบี่ยงเบนมาตรฐาน</w:t>
      </w:r>
      <w:r w:rsidR="00BA56CA"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>ของอัตราผลตอบแทน</w:t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10 วันจากสัญญาณซื้อ</w:t>
      </w:r>
      <w:r w:rsidR="00BA56CA">
        <w:rPr>
          <w:rFonts w:ascii="TH SarabunPSK" w:eastAsiaTheme="minorEastAsia" w:hAnsi="TH SarabunPSK" w:cs="TH SarabunPSK"/>
          <w:sz w:val="32"/>
          <w:szCs w:val="32"/>
          <w:cs/>
        </w:rPr>
        <w:br/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 xml:space="preserve"> </w:t>
      </w:r>
      <w:r w:rsidR="00BA56CA"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σ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sell</m:t>
            </m:r>
          </m:sub>
        </m:sSub>
      </m:oMath>
      <w:r w:rsidR="00BA56CA"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>คือ ส่วนเบี่ยงเบนมาตรฐาน</w:t>
      </w:r>
      <w:r w:rsidR="00BA56CA"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>ของอัตราผลตอบแทน</w:t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10 วันจากสัญญาณขาย</w:t>
      </w:r>
      <w:r w:rsidR="00BA56CA">
        <w:rPr>
          <w:rFonts w:ascii="TH SarabunPSK" w:eastAsiaTheme="minorEastAsia" w:hAnsi="TH SarabunPSK" w:cs="TH SarabunPSK"/>
          <w:sz w:val="32"/>
          <w:szCs w:val="32"/>
          <w:cs/>
        </w:rPr>
        <w:br/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BA56CA"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σ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buy&amp;hold</m:t>
            </m:r>
          </m:sub>
        </m:sSub>
      </m:oMath>
      <w:r w:rsidR="00BA56CA"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>คือ ส่วนเบี่ยงเบนมาตรฐาน</w:t>
      </w:r>
      <w:r w:rsidR="00BA56CA"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>ของอัตราผลตอบแทน</w:t>
      </w:r>
      <w:r w:rsidR="00BA56CA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10 วันจากการซื้อและถือ</w:t>
      </w:r>
      <w:r w:rsidR="006B7177">
        <w:rPr>
          <w:rFonts w:ascii="TH SarabunPSK" w:eastAsiaTheme="minorEastAsia" w:hAnsi="TH SarabunPSK" w:cs="TH SarabunPSK"/>
          <w:sz w:val="32"/>
          <w:szCs w:val="32"/>
          <w:cs/>
        </w:rPr>
        <w:br/>
      </w:r>
      <w:r w:rsidR="006B7177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6B7177"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N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</m:t>
            </m:r>
          </m:sub>
        </m:sSub>
      </m:oMath>
      <w:r w:rsidR="006B7177">
        <w:rPr>
          <w:rFonts w:ascii="TH SarabunPSK" w:eastAsiaTheme="minorEastAsia" w:hAnsi="TH SarabunPSK" w:cs="TH SarabunPSK"/>
          <w:iCs/>
          <w:sz w:val="32"/>
          <w:szCs w:val="32"/>
        </w:rPr>
        <w:t xml:space="preserve"> </w:t>
      </w:r>
      <w:r w:rsidR="006B7177" w:rsidRPr="00935B75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คื</w:t>
      </w:r>
      <w:r w:rsidR="006B7177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อ จำนวนอัตราผลตอบแทน 10 วันจากสัญญาณซื้อ</w:t>
      </w:r>
      <w:r w:rsidR="00935B75">
        <w:rPr>
          <w:rFonts w:ascii="TH SarabunPSK" w:eastAsiaTheme="minorEastAsia" w:hAnsi="TH SarabunPSK" w:cs="TH SarabunPSK"/>
          <w:sz w:val="32"/>
          <w:szCs w:val="32"/>
          <w:cs/>
        </w:rPr>
        <w:br/>
      </w:r>
      <w:r w:rsidR="00935B75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 </w:t>
      </w:r>
      <w:r w:rsidR="00935B75"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N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sell</m:t>
            </m:r>
          </m:sub>
        </m:sSub>
      </m:oMath>
      <w:r w:rsidR="00935B75">
        <w:rPr>
          <w:rFonts w:ascii="TH SarabunPSK" w:eastAsiaTheme="minorEastAsia" w:hAnsi="TH SarabunPSK" w:cs="TH SarabunPSK"/>
          <w:iCs/>
          <w:sz w:val="32"/>
          <w:szCs w:val="32"/>
        </w:rPr>
        <w:t xml:space="preserve"> </w:t>
      </w:r>
      <w:r w:rsidR="00935B75" w:rsidRPr="00935B75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คื</w:t>
      </w:r>
      <w:r w:rsidR="00935B75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อ</w:t>
      </w:r>
      <w:r w:rsidR="00B169F2"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 w:rsidR="00935B75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จำนวน</w:t>
      </w:r>
      <w:r w:rsidR="00B169F2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อัตราผลตอบแทน 10 วันจาก</w:t>
      </w:r>
      <w:r w:rsidR="00935B75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สัญญาณ</w:t>
      </w:r>
      <w:r w:rsidR="006B7177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ขาย</w:t>
      </w:r>
      <w:r w:rsidR="006B7177">
        <w:rPr>
          <w:rFonts w:ascii="TH SarabunPSK" w:eastAsiaTheme="minorEastAsia" w:hAnsi="TH SarabunPSK" w:cs="TH SarabunPSK"/>
          <w:i/>
          <w:sz w:val="32"/>
          <w:szCs w:val="32"/>
          <w:cs/>
        </w:rPr>
        <w:br/>
      </w:r>
      <w:r w:rsidR="006B7177"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 w:rsidR="006B7177">
        <w:rPr>
          <w:rFonts w:ascii="TH SarabunPSK" w:eastAsiaTheme="minorEastAsia" w:hAnsi="TH SarabunPSK" w:cs="TH SarabunPSK"/>
          <w:i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N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sell</m:t>
            </m:r>
          </m:sub>
        </m:sSub>
      </m:oMath>
      <w:r w:rsidR="006B7177">
        <w:rPr>
          <w:rFonts w:ascii="TH SarabunPSK" w:eastAsiaTheme="minorEastAsia" w:hAnsi="TH SarabunPSK" w:cs="TH SarabunPSK"/>
          <w:iCs/>
          <w:sz w:val="32"/>
          <w:szCs w:val="32"/>
        </w:rPr>
        <w:t xml:space="preserve"> </w:t>
      </w:r>
      <w:r w:rsidR="006B7177" w:rsidRPr="00935B75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คื</w:t>
      </w:r>
      <w:r w:rsidR="006B7177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อ จำนวนอัตราผลตอบแทน 10 วันจาก</w:t>
      </w:r>
      <w:r w:rsidR="005F6874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การซื้อและถือ</w:t>
      </w:r>
    </w:p>
    <w:p w14:paraId="0E395C57" w14:textId="4308768D" w:rsidR="00564563" w:rsidRPr="002964B4" w:rsidRDefault="00A94FEE" w:rsidP="00C746D3">
      <w:pPr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>นอกจากนี้ยังแสดง</w:t>
      </w:r>
      <w:r w:rsidR="00A06552">
        <w:rPr>
          <w:rFonts w:ascii="TH SarabunPSK" w:eastAsiaTheme="minorEastAsia" w:hAnsi="TH SarabunPSK" w:cs="TH SarabunPSK" w:hint="cs"/>
          <w:sz w:val="32"/>
          <w:szCs w:val="32"/>
          <w:cs/>
        </w:rPr>
        <w:t>ค่าเฉลี่ย</w:t>
      </w:r>
      <w:r w:rsidR="00D36E87"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="00A06552">
        <w:rPr>
          <w:rFonts w:ascii="TH SarabunPSK" w:eastAsiaTheme="minorEastAsia" w:hAnsi="TH SarabunPSK" w:cs="TH SarabunPSK" w:hint="cs"/>
          <w:sz w:val="32"/>
          <w:szCs w:val="32"/>
          <w:cs/>
        </w:rPr>
        <w:t>อัตรา</w:t>
      </w:r>
      <w:r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>ผลตอบแทนเมื่อ</w:t>
      </w:r>
      <w:r w:rsidR="00826DDB">
        <w:rPr>
          <w:rFonts w:ascii="TH SarabunPSK" w:eastAsiaTheme="minorEastAsia" w:hAnsi="TH SarabunPSK" w:cs="TH SarabunPSK" w:hint="cs"/>
          <w:sz w:val="32"/>
          <w:szCs w:val="32"/>
          <w:cs/>
        </w:rPr>
        <w:t>ทำ</w:t>
      </w:r>
      <w:r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>ตาม</w:t>
      </w:r>
      <w:r w:rsidR="00EF0FF5">
        <w:rPr>
          <w:rFonts w:ascii="TH SarabunPSK" w:eastAsiaTheme="minorEastAsia" w:hAnsi="TH SarabunPSK" w:cs="TH SarabunPSK" w:hint="cs"/>
          <w:sz w:val="32"/>
          <w:szCs w:val="32"/>
          <w:cs/>
        </w:rPr>
        <w:t>ตาม</w:t>
      </w:r>
      <w:r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>สัญญา</w:t>
      </w:r>
      <w:r w:rsidR="00EF0FF5">
        <w:rPr>
          <w:rFonts w:ascii="TH SarabunPSK" w:eastAsiaTheme="minorEastAsia" w:hAnsi="TH SarabunPSK" w:cs="TH SarabunPSK" w:hint="cs"/>
          <w:sz w:val="32"/>
          <w:szCs w:val="32"/>
          <w:cs/>
        </w:rPr>
        <w:t>ณซื้อ</w:t>
      </w:r>
      <w:r w:rsidR="00826DDB">
        <w:rPr>
          <w:rFonts w:ascii="TH SarabunPSK" w:eastAsiaTheme="minorEastAsia" w:hAnsi="TH SarabunPSK" w:cs="TH SarabunPSK" w:hint="cs"/>
          <w:sz w:val="32"/>
          <w:szCs w:val="32"/>
          <w:cs/>
        </w:rPr>
        <w:t>และขายพร้อมกัน</w:t>
      </w:r>
      <w:r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826DDB">
        <w:rPr>
          <w:rFonts w:ascii="TH SarabunPSK" w:eastAsiaTheme="minorEastAsia" w:hAnsi="TH SarabunPSK" w:cs="TH SarabunPSK" w:hint="cs"/>
          <w:sz w:val="32"/>
          <w:szCs w:val="32"/>
          <w:cs/>
        </w:rPr>
        <w:t>เพื่อทดสอบ</w:t>
      </w:r>
      <w:r w:rsidRPr="002964B4">
        <w:rPr>
          <w:rFonts w:ascii="TH SarabunPSK" w:eastAsiaTheme="minorEastAsia" w:hAnsi="TH SarabunPSK" w:cs="TH SarabunPSK" w:hint="cs"/>
          <w:sz w:val="32"/>
          <w:szCs w:val="32"/>
          <w:cs/>
        </w:rPr>
        <w:t>ว่า</w:t>
      </w:r>
      <w:r w:rsidR="00826DDB">
        <w:rPr>
          <w:rFonts w:ascii="TH SarabunPSK" w:hAnsi="TH SarabunPSK" w:cs="TH SarabunPSK" w:hint="cs"/>
          <w:sz w:val="32"/>
          <w:szCs w:val="32"/>
          <w:cs/>
        </w:rPr>
        <w:t>ความแตกต่างระหว่างค่าเฉลี่ยของ</w:t>
      </w:r>
      <w:r w:rsidR="00227E78">
        <w:rPr>
          <w:rFonts w:ascii="TH SarabunPSK" w:hAnsi="TH SarabunPSK" w:cs="TH SarabunPSK" w:hint="cs"/>
          <w:sz w:val="32"/>
          <w:szCs w:val="32"/>
          <w:cs/>
        </w:rPr>
        <w:t>อัตราผลตอบแทน</w:t>
      </w:r>
      <w:r w:rsidR="00826DDB">
        <w:rPr>
          <w:rFonts w:ascii="TH SarabunPSK" w:hAnsi="TH SarabunPSK" w:cs="TH SarabunPSK" w:hint="cs"/>
          <w:sz w:val="32"/>
          <w:szCs w:val="32"/>
          <w:cs/>
        </w:rPr>
        <w:t xml:space="preserve"> 10 วัน</w:t>
      </w:r>
      <w:r w:rsidR="00227E78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826DDB">
        <w:rPr>
          <w:rFonts w:ascii="TH SarabunPSK" w:hAnsi="TH SarabunPSK" w:cs="TH SarabunPSK" w:hint="cs"/>
          <w:sz w:val="32"/>
          <w:szCs w:val="32"/>
          <w:cs/>
        </w:rPr>
        <w:t>สัญญาณซื้อและขาย เทียบกับค่าเฉลี่ยของ</w:t>
      </w:r>
      <w:r w:rsidR="00227E78">
        <w:rPr>
          <w:rFonts w:ascii="TH SarabunPSK" w:hAnsi="TH SarabunPSK" w:cs="TH SarabunPSK" w:hint="cs"/>
          <w:sz w:val="32"/>
          <w:szCs w:val="32"/>
          <w:cs/>
        </w:rPr>
        <w:t>อัตรา</w:t>
      </w:r>
      <w:r w:rsidR="00826DDB">
        <w:rPr>
          <w:rFonts w:ascii="TH SarabunPSK" w:hAnsi="TH SarabunPSK" w:cs="TH SarabunPSK" w:hint="cs"/>
          <w:sz w:val="32"/>
          <w:szCs w:val="32"/>
          <w:cs/>
        </w:rPr>
        <w:t>ผล</w:t>
      </w:r>
      <w:r w:rsidR="00227E78">
        <w:rPr>
          <w:rFonts w:ascii="TH SarabunPSK" w:hAnsi="TH SarabunPSK" w:cs="TH SarabunPSK" w:hint="cs"/>
          <w:sz w:val="32"/>
          <w:szCs w:val="32"/>
          <w:cs/>
        </w:rPr>
        <w:t>ผลตอบแทน</w:t>
      </w:r>
      <w:r w:rsidR="00826DDB">
        <w:rPr>
          <w:rFonts w:ascii="TH SarabunPSK" w:hAnsi="TH SarabunPSK" w:cs="TH SarabunPSK" w:hint="cs"/>
          <w:sz w:val="32"/>
          <w:szCs w:val="32"/>
          <w:cs/>
        </w:rPr>
        <w:t xml:space="preserve"> 10 วัน</w:t>
      </w:r>
      <w:r w:rsidR="00227E78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826DDB">
        <w:rPr>
          <w:rFonts w:ascii="TH SarabunPSK" w:hAnsi="TH SarabunPSK" w:cs="TH SarabunPSK" w:hint="cs"/>
          <w:sz w:val="32"/>
          <w:szCs w:val="32"/>
          <w:cs/>
        </w:rPr>
        <w:t>การซื้อและถือ (</w:t>
      </w:r>
      <w:r w:rsidR="00826DDB">
        <w:rPr>
          <w:rFonts w:ascii="TH SarabunPSK" w:hAnsi="TH SarabunPSK" w:cs="TH SarabunPSK"/>
          <w:sz w:val="32"/>
          <w:szCs w:val="32"/>
        </w:rPr>
        <w:t>Buy and Hold</w:t>
      </w:r>
      <w:r w:rsidR="00826DDB">
        <w:rPr>
          <w:rFonts w:ascii="TH SarabunPSK" w:hAnsi="TH SarabunPSK" w:cs="TH SarabunPSK" w:hint="cs"/>
          <w:sz w:val="32"/>
          <w:szCs w:val="32"/>
          <w:cs/>
        </w:rPr>
        <w:t>)</w:t>
      </w:r>
      <w:r w:rsidR="00826DDB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="00394177" w:rsidRPr="541404AD">
        <w:rPr>
          <w:rFonts w:ascii="TH SarabunPSK" w:eastAsiaTheme="minorEastAsia" w:hAnsi="TH SarabunPSK" w:cs="TH SarabunPSK"/>
          <w:sz w:val="32"/>
          <w:szCs w:val="32"/>
          <w:cs/>
        </w:rPr>
        <w:t>ว่าให้ผลตอบแทนดีกว่าอย่างมีนัยสำคัญหรือไม่</w:t>
      </w:r>
      <w:r w:rsidR="00394177">
        <w:rPr>
          <w:rFonts w:ascii="TH SarabunPSK" w:hAnsi="TH SarabunPSK" w:cs="TH SarabunPSK"/>
          <w:sz w:val="32"/>
          <w:szCs w:val="32"/>
          <w:cs/>
        </w:rPr>
        <w:t xml:space="preserve">ด้วยการทดสอบสมมติฐานทางสถิติ </w:t>
      </w:r>
      <w:r w:rsidR="00394177">
        <w:rPr>
          <w:rFonts w:ascii="TH SarabunPSK" w:hAnsi="TH SarabunPSK" w:cs="TH SarabunPSK"/>
          <w:sz w:val="32"/>
          <w:szCs w:val="32"/>
        </w:rPr>
        <w:t>t-test</w:t>
      </w:r>
    </w:p>
    <w:p w14:paraId="39150AFD" w14:textId="11855162" w:rsidR="00394177" w:rsidRPr="00394177" w:rsidRDefault="00394177" w:rsidP="00C746D3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  <w:t>การทดสอบความแตกต่างระหว่างค่าเฉลี่ยของอัตราผลตอบแทน 10 วันจากสัญญาณซื้อและขายเทียบกับค่าเฉลี่ยของอัตราผลผลตอบแทน 10 วันจากการซื้อและถือ (</w:t>
      </w:r>
      <w:r>
        <w:rPr>
          <w:rFonts w:ascii="TH SarabunPSK" w:hAnsi="TH SarabunPSK" w:cs="TH SarabunPSK"/>
          <w:sz w:val="32"/>
          <w:szCs w:val="32"/>
        </w:rPr>
        <w:t>Buy and Hold</w:t>
      </w:r>
      <w:r>
        <w:rPr>
          <w:rFonts w:ascii="TH SarabunPSK" w:hAnsi="TH SarabunPSK" w:cs="TH SarabunPSK"/>
          <w:sz w:val="32"/>
          <w:szCs w:val="32"/>
          <w:cs/>
        </w:rPr>
        <w:t>) ได้ดังนี้</w:t>
      </w:r>
    </w:p>
    <w:p w14:paraId="5F855E3C" w14:textId="21FE7336" w:rsidR="00394177" w:rsidRPr="00ED1397" w:rsidRDefault="00394177" w:rsidP="541404AD">
      <w:pPr>
        <w:pStyle w:val="ListParagraph"/>
        <w:numPr>
          <w:ilvl w:val="0"/>
          <w:numId w:val="20"/>
        </w:numPr>
        <w:rPr>
          <w:rFonts w:ascii="TH SarabunPSK" w:eastAsiaTheme="minorEastAsia" w:hAnsi="TH SarabunPSK" w:cs="TH SarabunPSK"/>
        </w:rPr>
      </w:pPr>
      <w:r w:rsidRPr="541404AD">
        <w:rPr>
          <w:rFonts w:ascii="TH SarabunPSK" w:eastAsiaTheme="minorEastAsia" w:hAnsi="TH SarabunPSK" w:cs="TH SarabunPSK"/>
          <w:sz w:val="32"/>
          <w:szCs w:val="32"/>
          <w:cs/>
        </w:rPr>
        <w:t>กำหนดสมมติฐานหลักและสมมติฐานรอง</w:t>
      </w:r>
      <w:r w:rsidRPr="00ED1397">
        <w:rPr>
          <w:rFonts w:ascii="TH SarabunPSK" w:eastAsiaTheme="minorEastAsia" w:hAnsi="TH SarabunPSK" w:cs="TH SarabunPSK"/>
          <w:sz w:val="28"/>
          <w:cs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0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 xml:space="preserve">: 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buy+sell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buy&amp;hold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=0</m:t>
          </m:r>
          <m:r>
            <m:rPr>
              <m:sty m:val="p"/>
            </m:rPr>
            <w:rPr>
              <w:rFonts w:ascii="TH SarabunPSK" w:eastAsiaTheme="minorEastAsia" w:hAnsi="TH SarabunPSK" w:cs="TH SarabunPSK"/>
              <w:sz w:val="28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H SarabunPSK"/>
                      <w:sz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H SarabunPSK"/>
                      <w:sz w:val="28"/>
                    </w:rPr>
                    <m:t>A</m:t>
                  </m:r>
                </m:sub>
              </m:sSub>
              <m:r>
                <w:rPr>
                  <w:rFonts w:ascii="Cambria Math" w:eastAsiaTheme="minorEastAsia" w:hAnsi="Cambria Math" w:cs="TH SarabunPSK"/>
                  <w:sz w:val="28"/>
                </w:rPr>
                <m:t>: 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buy+sell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μ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buy&amp;hold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&gt;0</m:t>
          </m:r>
        </m:oMath>
      </m:oMathPara>
    </w:p>
    <w:p w14:paraId="1A7D032F" w14:textId="77777777" w:rsidR="00394177" w:rsidRPr="00D9238C" w:rsidRDefault="00394177" w:rsidP="541404AD">
      <w:pPr>
        <w:pStyle w:val="ListParagraph"/>
        <w:numPr>
          <w:ilvl w:val="0"/>
          <w:numId w:val="20"/>
        </w:numPr>
        <w:rPr>
          <w:rFonts w:ascii="TH SarabunPSK" w:eastAsiaTheme="minorEastAsia" w:hAnsi="TH SarabunPSK" w:cs="TH SarabunPSK"/>
          <w:sz w:val="32"/>
          <w:szCs w:val="32"/>
        </w:rPr>
      </w:pPr>
      <w:r w:rsidRPr="00D9238C">
        <w:rPr>
          <w:rFonts w:ascii="TH SarabunPSK" w:eastAsiaTheme="minorEastAsia" w:hAnsi="TH SarabunPSK" w:cs="TH SarabunPSK"/>
          <w:sz w:val="32"/>
          <w:szCs w:val="32"/>
          <w:cs/>
        </w:rPr>
        <w:t xml:space="preserve">กำหนดระดับนัยสำคัญ </w:t>
      </w:r>
      <w:r w:rsidRPr="003B55DA">
        <w:rPr>
          <w:rFonts w:ascii="TH SarabunPSK" w:eastAsiaTheme="minorEastAsia" w:hAnsi="TH SarabunPSK" w:cs="TH SarabunPSK"/>
          <w:sz w:val="32"/>
          <w:szCs w:val="40"/>
        </w:rPr>
        <w:t>=</w:t>
      </w:r>
      <w:r w:rsidRPr="00D9238C"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D9238C">
        <w:rPr>
          <w:rFonts w:ascii="TH SarabunPSK" w:eastAsiaTheme="minorEastAsia" w:hAnsi="TH SarabunPSK" w:cs="TH SarabunPSK"/>
          <w:sz w:val="32"/>
          <w:szCs w:val="32"/>
          <w:cs/>
        </w:rPr>
        <w:t>0.05 และ 0.10</w:t>
      </w:r>
    </w:p>
    <w:p w14:paraId="48EFDE51" w14:textId="1833FF39" w:rsidR="00394177" w:rsidRPr="003B55DA" w:rsidRDefault="00394177" w:rsidP="541404AD">
      <w:pPr>
        <w:pStyle w:val="ListParagraph"/>
        <w:numPr>
          <w:ilvl w:val="0"/>
          <w:numId w:val="20"/>
        </w:numPr>
        <w:rPr>
          <w:rFonts w:ascii="TH SarabunPSK" w:eastAsiaTheme="minorEastAsia" w:hAnsi="TH SarabunPSK" w:cs="TH SarabunPSK"/>
        </w:rPr>
      </w:pPr>
      <w:r w:rsidRPr="541404AD">
        <w:rPr>
          <w:rFonts w:ascii="TH SarabunPSK" w:eastAsiaTheme="minorEastAsia" w:hAnsi="TH SarabunPSK" w:cs="TH SarabunPSK"/>
          <w:sz w:val="32"/>
          <w:szCs w:val="32"/>
          <w:cs/>
        </w:rPr>
        <w:t xml:space="preserve">คำนวณค่า </w:t>
      </w:r>
      <w:r w:rsidRPr="541404AD">
        <w:rPr>
          <w:rFonts w:ascii="TH SarabunPSK" w:eastAsiaTheme="minorEastAsia" w:hAnsi="TH SarabunPSK" w:cs="TH SarabunPSK"/>
          <w:sz w:val="32"/>
          <w:szCs w:val="32"/>
        </w:rPr>
        <w:t>t-</w:t>
      </w:r>
      <w:r w:rsidRPr="003B55DA">
        <w:rPr>
          <w:rFonts w:ascii="TH SarabunPSK" w:eastAsiaTheme="minorEastAsia" w:hAnsi="TH SarabunPSK" w:cs="TH SarabunPSK"/>
          <w:sz w:val="32"/>
          <w:szCs w:val="32"/>
        </w:rPr>
        <w:t>statistic</w:t>
      </w:r>
      <w:r w:rsidR="00D9238C">
        <w:rPr>
          <w:rFonts w:ascii="TH SarabunPSK" w:eastAsiaTheme="minorEastAsia" w:hAnsi="TH SarabunPSK" w:cs="TH SarabunPSK"/>
          <w:sz w:val="32"/>
          <w:szCs w:val="32"/>
        </w:rPr>
        <w:t>s</w:t>
      </w:r>
      <w:r>
        <w:rPr>
          <w:rFonts w:ascii="TH SarabunPSK" w:eastAsiaTheme="minorEastAsia" w:hAnsi="TH SarabunPSK" w:cs="TH SarabunPSK"/>
          <w:sz w:val="28"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t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(buy+sell)-(buy&amp;hold)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32"/>
                  <w:szCs w:val="32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H SarabunPSK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buy+sell</m:t>
                  </m:r>
                </m:sub>
              </m:sSub>
              <m:r>
                <w:rPr>
                  <w:rFonts w:ascii="Cambria Math" w:eastAsiaTheme="minorEastAsia" w:hAnsi="Cambria Math" w:cs="TH SarabunPSK"/>
                  <w:sz w:val="32"/>
                  <w:szCs w:val="32"/>
                </w:rPr>
                <m:t xml:space="preserve">  -  </m:t>
              </m:r>
              <m:sSub>
                <m:sSubPr>
                  <m:ctrlPr>
                    <w:rPr>
                      <w:rFonts w:ascii="Cambria Math" w:eastAsiaTheme="minorEastAsia" w:hAnsi="Cambria Math" w:cs="TH SarabunPSK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μ</m:t>
                  </m:r>
                </m:e>
                <m:sub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>buy&amp;hold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eastAsiaTheme="minorEastAsia" w:hAnsi="Cambria Math" w:cs="TH SarabunPSK"/>
                      <w:i/>
                      <w:sz w:val="32"/>
                      <w:szCs w:val="32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="TH SarabunPSK"/>
                          <w:i/>
                          <w:sz w:val="32"/>
                          <w:szCs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buy+sell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buy+sell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H SarabunPSK"/>
                      <w:sz w:val="32"/>
                      <w:szCs w:val="32"/>
                    </w:rPr>
                    <m:t xml:space="preserve"> -  </m:t>
                  </m:r>
                  <m:f>
                    <m:fPr>
                      <m:ctrlPr>
                        <w:rPr>
                          <w:rFonts w:ascii="Cambria Math" w:eastAsiaTheme="minorEastAsia" w:hAnsi="Cambria Math" w:cs="TH SarabunPSK"/>
                          <w:i/>
                          <w:sz w:val="32"/>
                          <w:szCs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H SarabunPSK"/>
                                  <w:i/>
                                  <w:sz w:val="32"/>
                                  <w:szCs w:val="32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σ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H SarabunPSK"/>
                                  <w:sz w:val="32"/>
                                  <w:szCs w:val="32"/>
                                </w:rPr>
                                <m:t>buy&amp;hold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2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H SarabunPSK"/>
                              <w:i/>
                              <w:sz w:val="32"/>
                              <w:szCs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H SarabunPSK"/>
                              <w:sz w:val="32"/>
                              <w:szCs w:val="32"/>
                            </w:rPr>
                            <m:t>buy&amp;hold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14:paraId="10C011F0" w14:textId="6882C048" w:rsidR="00D9238C" w:rsidRPr="00292D07" w:rsidRDefault="00D9238C" w:rsidP="00B81352">
      <w:pPr>
        <w:rPr>
          <w:rFonts w:ascii="TH SarabunPSK" w:eastAsiaTheme="minorEastAsia" w:hAnsi="TH SarabunPSK" w:cs="TH SarabunPSK"/>
          <w:iCs/>
          <w:sz w:val="32"/>
          <w:szCs w:val="32"/>
        </w:rPr>
      </w:pPr>
      <w:r w:rsidRPr="00D9238C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โดยที่ </w:t>
      </w:r>
      <w:r w:rsidRPr="00D9238C">
        <w:rPr>
          <w:rFonts w:ascii="TH SarabunPSK" w:eastAsiaTheme="minorEastAsia" w:hAnsi="TH SarabunPSK" w:cs="TH SarabunPSK"/>
          <w:sz w:val="32"/>
          <w:szCs w:val="32"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μ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buy+sell</m:t>
            </m:r>
          </m:sub>
        </m:sSub>
      </m:oMath>
      <w:r w:rsidRPr="00D9238C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คือ ค่าเฉลี่ยของอัตราผลตอบแทน 10 วันจากสัญญาณซื้อ</w:t>
      </w:r>
      <w:r w:rsidR="00FF7C6C">
        <w:rPr>
          <w:rFonts w:ascii="TH SarabunPSK" w:eastAsiaTheme="minorEastAsia" w:hAnsi="TH SarabunPSK" w:cs="TH SarabunPSK" w:hint="cs"/>
          <w:sz w:val="32"/>
          <w:szCs w:val="32"/>
          <w:cs/>
        </w:rPr>
        <w:t>และขาย</w:t>
      </w:r>
      <w:r w:rsidRPr="00D9238C">
        <w:rPr>
          <w:rFonts w:ascii="TH SarabunPSK" w:eastAsiaTheme="minorEastAsia" w:hAnsi="TH SarabunPSK" w:cs="TH SarabunPSK"/>
          <w:sz w:val="32"/>
          <w:szCs w:val="32"/>
          <w:cs/>
        </w:rPr>
        <w:br/>
      </w:r>
      <w:r w:rsidRPr="00D9238C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D9238C"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μ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buy&amp;hold</m:t>
            </m:r>
          </m:sub>
        </m:sSub>
      </m:oMath>
      <w:r w:rsidRPr="00D9238C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คือ ค่าเฉลี่ยของอัตราผลตอบแทน 10 วันจากการซื้อและถือ</w:t>
      </w:r>
      <w:r w:rsidRPr="00D9238C">
        <w:rPr>
          <w:rFonts w:ascii="TH SarabunPSK" w:eastAsiaTheme="minorEastAsia" w:hAnsi="TH SarabunPSK" w:cs="TH SarabunPSK"/>
          <w:sz w:val="32"/>
          <w:szCs w:val="32"/>
        </w:rPr>
        <w:br/>
        <w:t xml:space="preserve"> </w:t>
      </w:r>
      <w:r w:rsidRPr="00D9238C">
        <w:rPr>
          <w:rFonts w:ascii="TH SarabunPSK" w:eastAsiaTheme="minorEastAsia" w:hAnsi="TH SarabunPSK" w:cs="TH SarabunPSK"/>
          <w:sz w:val="32"/>
          <w:szCs w:val="32"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σ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buy+sell</m:t>
            </m:r>
          </m:sub>
        </m:sSub>
      </m:oMath>
      <w:r w:rsidRPr="00D9238C"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D9238C">
        <w:rPr>
          <w:rFonts w:ascii="TH SarabunPSK" w:eastAsiaTheme="minorEastAsia" w:hAnsi="TH SarabunPSK" w:cs="TH SarabunPSK" w:hint="cs"/>
          <w:sz w:val="32"/>
          <w:szCs w:val="32"/>
          <w:cs/>
        </w:rPr>
        <w:t>คือ ส่วนเบี่ยงเบนมาตรฐานของอัตราผลตอบแทน 10 วันจากสัญญาณซื้อ</w:t>
      </w:r>
      <w:r w:rsidR="00292D07">
        <w:rPr>
          <w:rFonts w:ascii="TH SarabunPSK" w:eastAsiaTheme="minorEastAsia" w:hAnsi="TH SarabunPSK" w:cs="TH SarabunPSK" w:hint="cs"/>
          <w:sz w:val="32"/>
          <w:szCs w:val="32"/>
          <w:cs/>
        </w:rPr>
        <w:t>และขาย</w:t>
      </w:r>
      <w:r w:rsidRPr="00D9238C">
        <w:rPr>
          <w:rFonts w:ascii="TH SarabunPSK" w:eastAsiaTheme="minorEastAsia" w:hAnsi="TH SarabunPSK" w:cs="TH SarabunPSK"/>
          <w:sz w:val="32"/>
          <w:szCs w:val="32"/>
          <w:cs/>
        </w:rPr>
        <w:br/>
      </w:r>
      <w:r w:rsidRPr="00D9238C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D9238C"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σ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buy&amp;hold</m:t>
            </m:r>
          </m:sub>
        </m:sSub>
      </m:oMath>
      <w:r w:rsidRPr="00D9238C"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D9238C">
        <w:rPr>
          <w:rFonts w:ascii="TH SarabunPSK" w:eastAsiaTheme="minorEastAsia" w:hAnsi="TH SarabunPSK" w:cs="TH SarabunPSK" w:hint="cs"/>
          <w:sz w:val="32"/>
          <w:szCs w:val="32"/>
          <w:cs/>
        </w:rPr>
        <w:t>คือ ส่วนเบี่ยงเบนมาตรฐานของอัตราผลตอบแทน 10 วันจากการซื้อและถือ</w:t>
      </w:r>
      <w:r w:rsidRPr="00D9238C">
        <w:rPr>
          <w:rFonts w:ascii="TH SarabunPSK" w:eastAsiaTheme="minorEastAsia" w:hAnsi="TH SarabunPSK" w:cs="TH SarabunPSK"/>
          <w:sz w:val="32"/>
          <w:szCs w:val="32"/>
          <w:cs/>
        </w:rPr>
        <w:br/>
      </w:r>
      <w:r w:rsidRPr="00D9238C"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w:r w:rsidRPr="00D9238C">
        <w:rPr>
          <w:rFonts w:ascii="TH SarabunPSK" w:eastAsiaTheme="minorEastAsia" w:hAnsi="TH SarabunPSK" w:cs="TH SarabunPSK"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N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buy+sell</m:t>
            </m:r>
          </m:sub>
        </m:sSub>
      </m:oMath>
      <w:r w:rsidRPr="00D9238C">
        <w:rPr>
          <w:rFonts w:ascii="TH SarabunPSK" w:eastAsiaTheme="minorEastAsia" w:hAnsi="TH SarabunPSK" w:cs="TH SarabunPSK"/>
          <w:iCs/>
          <w:sz w:val="32"/>
          <w:szCs w:val="32"/>
        </w:rPr>
        <w:t xml:space="preserve"> </w:t>
      </w:r>
      <w:r w:rsidRPr="00D9238C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คือ จำนวนอัตราผลตอบแทน 10 วันจากสัญญาณซื้อ</w:t>
      </w:r>
      <w:r w:rsidR="00292D07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และขา</w:t>
      </w:r>
      <w:r w:rsidR="00FF7C6C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ย</w:t>
      </w:r>
      <w:r w:rsidRPr="00D9238C">
        <w:rPr>
          <w:rFonts w:ascii="TH SarabunPSK" w:eastAsiaTheme="minorEastAsia" w:hAnsi="TH SarabunPSK" w:cs="TH SarabunPSK"/>
          <w:i/>
          <w:sz w:val="32"/>
          <w:szCs w:val="32"/>
          <w:cs/>
        </w:rPr>
        <w:br/>
      </w:r>
      <w:r w:rsidRPr="00D9238C"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 w:rsidRPr="00D9238C">
        <w:rPr>
          <w:rFonts w:ascii="TH SarabunPSK" w:eastAsiaTheme="minorEastAsia" w:hAnsi="TH SarabunPSK" w:cs="TH SarabunPSK"/>
          <w:i/>
          <w:sz w:val="32"/>
          <w:szCs w:val="32"/>
          <w:cs/>
        </w:rPr>
        <w:tab/>
      </w:r>
      <m:oMath>
        <m:sSub>
          <m:sSub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N</m:t>
            </m:r>
          </m:e>
          <m:sub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buy&amp;hold</m:t>
            </m:r>
          </m:sub>
        </m:sSub>
      </m:oMath>
      <w:r w:rsidRPr="00D9238C">
        <w:rPr>
          <w:rFonts w:ascii="TH SarabunPSK" w:eastAsiaTheme="minorEastAsia" w:hAnsi="TH SarabunPSK" w:cs="TH SarabunPSK"/>
          <w:iCs/>
          <w:sz w:val="32"/>
          <w:szCs w:val="32"/>
        </w:rPr>
        <w:t xml:space="preserve"> </w:t>
      </w:r>
      <w:r w:rsidRPr="00D9238C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คือ จำนวนอัตราผลตอบแทน 10 วันจากการซื้อและถือ</w:t>
      </w:r>
    </w:p>
    <w:p w14:paraId="3F3D7DAB" w14:textId="77777777" w:rsidR="002964B4" w:rsidRDefault="002964B4" w:rsidP="00B81352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40"/>
          <w:szCs w:val="40"/>
        </w:rPr>
        <w:t xml:space="preserve">3.4  </w:t>
      </w:r>
      <w:r>
        <w:rPr>
          <w:rFonts w:ascii="TH SarabunPSK" w:hAnsi="TH SarabunPSK" w:cs="TH SarabunPSK" w:hint="cs"/>
          <w:b/>
          <w:bCs/>
          <w:sz w:val="40"/>
          <w:szCs w:val="40"/>
          <w:cs/>
        </w:rPr>
        <w:t>การปรับค่าพารามิเตอร์</w:t>
      </w:r>
      <w:r w:rsidRPr="00D0341A">
        <w:rPr>
          <w:rFonts w:ascii="TH SarabunPSK" w:hAnsi="TH SarabunPSK" w:cs="TH SarabunPSK"/>
          <w:b/>
          <w:bCs/>
          <w:sz w:val="36"/>
          <w:szCs w:val="36"/>
          <w:cs/>
        </w:rPr>
        <w:t xml:space="preserve">การวิเคราะห์ทางเทคนิคของดัชนีบ่งชี้       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                                               </w:t>
      </w:r>
    </w:p>
    <w:p w14:paraId="1A87FDED" w14:textId="14B45EFF" w:rsidR="00654F33" w:rsidRPr="00D9238C" w:rsidRDefault="00FE2750" w:rsidP="00D9238C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73236A">
        <w:rPr>
          <w:rFonts w:ascii="TH SarabunPSK" w:hAnsi="TH SarabunPSK" w:cs="TH SarabunPSK"/>
          <w:b/>
          <w:bCs/>
          <w:sz w:val="36"/>
          <w:szCs w:val="36"/>
        </w:rPr>
        <w:tab/>
      </w:r>
      <w:r w:rsidR="002964B4" w:rsidRPr="002964B4">
        <w:rPr>
          <w:rFonts w:ascii="TH SarabunPSK" w:hAnsi="TH SarabunPSK" w:cs="TH SarabunPSK" w:hint="cs"/>
          <w:sz w:val="32"/>
          <w:szCs w:val="32"/>
          <w:cs/>
        </w:rPr>
        <w:t>เมื่อได้ผลการทดสอบของสมมุติฐานขอ</w:t>
      </w:r>
      <w:r w:rsidR="00556A9A">
        <w:rPr>
          <w:rFonts w:ascii="TH SarabunPSK" w:hAnsi="TH SarabunPSK" w:cs="TH SarabunPSK" w:hint="cs"/>
          <w:sz w:val="32"/>
          <w:szCs w:val="32"/>
          <w:cs/>
        </w:rPr>
        <w:t>ง</w:t>
      </w:r>
      <w:r w:rsidR="002964B4" w:rsidRPr="002964B4">
        <w:rPr>
          <w:rFonts w:ascii="TH SarabunPSK" w:hAnsi="TH SarabunPSK" w:cs="TH SarabunPSK"/>
          <w:sz w:val="32"/>
          <w:szCs w:val="32"/>
          <w:cs/>
        </w:rPr>
        <w:t>การวิเคราะห์ทางเทคนิคของดัชนีบ่งชี้</w:t>
      </w:r>
      <w:r w:rsidR="002964B4" w:rsidRPr="002964B4">
        <w:rPr>
          <w:rFonts w:ascii="TH SarabunPSK" w:hAnsi="TH SarabunPSK" w:cs="TH SarabunPSK" w:hint="cs"/>
          <w:sz w:val="32"/>
          <w:szCs w:val="32"/>
          <w:cs/>
        </w:rPr>
        <w:t xml:space="preserve">จะทำการปรับค่าพารามิเตอร์ของ </w:t>
      </w:r>
      <w:r w:rsidR="002964B4" w:rsidRPr="002964B4">
        <w:rPr>
          <w:rFonts w:ascii="TH SarabunPSK" w:hAnsi="TH SarabunPSK" w:cs="TH SarabunPSK"/>
          <w:sz w:val="32"/>
          <w:szCs w:val="32"/>
        </w:rPr>
        <w:t xml:space="preserve">MACD </w:t>
      </w:r>
      <w:r w:rsidR="002964B4" w:rsidRPr="002964B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2964B4" w:rsidRPr="002964B4">
        <w:rPr>
          <w:rFonts w:ascii="TH SarabunPSK" w:hAnsi="TH SarabunPSK" w:cs="TH SarabunPSK"/>
          <w:sz w:val="32"/>
          <w:szCs w:val="32"/>
        </w:rPr>
        <w:t xml:space="preserve">RSI </w:t>
      </w:r>
      <w:r w:rsidR="002964B4" w:rsidRPr="002964B4">
        <w:rPr>
          <w:rFonts w:ascii="TH SarabunPSK" w:hAnsi="TH SarabunPSK" w:cs="TH SarabunPSK" w:hint="cs"/>
          <w:sz w:val="32"/>
          <w:szCs w:val="32"/>
          <w:cs/>
        </w:rPr>
        <w:t xml:space="preserve">โดยจะปรับจำนวนวันของการวิเคราะห์ในโมเดลของ </w:t>
      </w:r>
      <w:r w:rsidR="002964B4" w:rsidRPr="002964B4">
        <w:rPr>
          <w:rFonts w:ascii="TH SarabunPSK" w:hAnsi="TH SarabunPSK" w:cs="TH SarabunPSK"/>
          <w:sz w:val="32"/>
          <w:szCs w:val="32"/>
        </w:rPr>
        <w:t xml:space="preserve">MACD </w:t>
      </w:r>
      <w:r w:rsidR="002964B4" w:rsidRPr="002964B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2964B4" w:rsidRPr="002964B4">
        <w:rPr>
          <w:rFonts w:ascii="TH SarabunPSK" w:hAnsi="TH SarabunPSK" w:cs="TH SarabunPSK"/>
          <w:sz w:val="32"/>
          <w:szCs w:val="32"/>
        </w:rPr>
        <w:t xml:space="preserve">RSI </w:t>
      </w:r>
      <w:r w:rsidR="00B844BF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ED0492">
        <w:rPr>
          <w:rFonts w:ascii="TH SarabunPSK" w:hAnsi="TH SarabunPSK" w:cs="TH SarabunPSK" w:hint="cs"/>
          <w:sz w:val="32"/>
          <w:szCs w:val="32"/>
          <w:cs/>
        </w:rPr>
        <w:t>ค่าพารามิเตอร์</w:t>
      </w:r>
      <w:r w:rsidR="00055EB2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ED0492">
        <w:rPr>
          <w:rFonts w:ascii="TH SarabunPSK" w:hAnsi="TH SarabunPSK" w:cs="TH SarabunPSK" w:hint="cs"/>
          <w:sz w:val="32"/>
          <w:szCs w:val="32"/>
          <w:cs/>
        </w:rPr>
        <w:t>สุ่ม</w:t>
      </w:r>
      <w:r w:rsidR="00055EB2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ED0492">
        <w:rPr>
          <w:rFonts w:ascii="TH SarabunPSK" w:hAnsi="TH SarabunPSK" w:cs="TH SarabunPSK" w:hint="cs"/>
          <w:sz w:val="32"/>
          <w:szCs w:val="32"/>
          <w:cs/>
        </w:rPr>
        <w:t>จำนวนพารามิเตอร์ทั้งหมดที่เป็นไปได้</w:t>
      </w:r>
      <w:r w:rsidR="00055E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D0492">
        <w:rPr>
          <w:rFonts w:ascii="TH SarabunPSK" w:hAnsi="TH SarabunPSK" w:cs="TH SarabunPSK" w:hint="cs"/>
          <w:sz w:val="32"/>
          <w:szCs w:val="32"/>
          <w:cs/>
        </w:rPr>
        <w:t>และหาพารามิเตอร์ที่</w:t>
      </w:r>
      <w:r w:rsidR="00055EB2">
        <w:rPr>
          <w:rFonts w:ascii="TH SarabunPSK" w:hAnsi="TH SarabunPSK" w:cs="TH SarabunPSK" w:hint="cs"/>
          <w:sz w:val="32"/>
          <w:szCs w:val="32"/>
          <w:cs/>
        </w:rPr>
        <w:t>กำหนดไว้ว่า</w:t>
      </w:r>
      <w:r w:rsidR="000E677C">
        <w:rPr>
          <w:rFonts w:ascii="TH SarabunPSK" w:hAnsi="TH SarabunPSK" w:cs="TH SarabunPSK" w:hint="cs"/>
          <w:sz w:val="32"/>
          <w:szCs w:val="32"/>
          <w:cs/>
        </w:rPr>
        <w:t>จะต้องมีสัญญาณซื้อหรือขายอย่างน้อยปีละ 1 ครั้ง</w:t>
      </w:r>
      <w:r w:rsidR="00055EB2">
        <w:rPr>
          <w:rFonts w:ascii="TH SarabunPSK" w:hAnsi="TH SarabunPSK" w:cs="TH SarabunPSK" w:hint="cs"/>
          <w:sz w:val="32"/>
          <w:szCs w:val="32"/>
          <w:cs/>
        </w:rPr>
        <w:t>จากทั้งหมด 10 ปี</w:t>
      </w:r>
      <w:r w:rsidR="001F6B4B">
        <w:rPr>
          <w:rFonts w:ascii="TH SarabunPSK" w:hAnsi="TH SarabunPSK" w:cs="TH SarabunPSK" w:hint="cs"/>
          <w:sz w:val="32"/>
          <w:szCs w:val="32"/>
          <w:cs/>
        </w:rPr>
        <w:t>และหา</w:t>
      </w:r>
      <w:r w:rsidR="002B1814">
        <w:rPr>
          <w:rFonts w:ascii="TH SarabunPSK" w:hAnsi="TH SarabunPSK" w:cs="TH SarabunPSK" w:hint="cs"/>
          <w:sz w:val="32"/>
          <w:szCs w:val="32"/>
          <w:cs/>
        </w:rPr>
        <w:t>พารามิเตอร์ที่ให้</w:t>
      </w:r>
      <w:r w:rsidR="001F6B4B" w:rsidRPr="002964B4">
        <w:rPr>
          <w:rFonts w:ascii="TH SarabunPSK" w:hAnsi="TH SarabunPSK" w:cs="TH SarabunPSK" w:hint="cs"/>
          <w:sz w:val="32"/>
          <w:szCs w:val="32"/>
          <w:cs/>
        </w:rPr>
        <w:t>อัตราผลตอบแทนที่</w:t>
      </w:r>
      <w:r w:rsidR="002B1814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1F6B4B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1F6B4B" w:rsidRPr="002964B4">
        <w:rPr>
          <w:rFonts w:ascii="TH SarabunPSK" w:hAnsi="TH SarabunPSK" w:cs="TH SarabunPSK" w:hint="cs"/>
          <w:sz w:val="32"/>
          <w:szCs w:val="32"/>
          <w:cs/>
        </w:rPr>
        <w:t>สุด</w:t>
      </w:r>
      <w:r w:rsidR="0065147D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4716BC">
        <w:rPr>
          <w:rFonts w:ascii="TH SarabunPSK" w:hAnsi="TH SarabunPSK" w:cs="TH SarabunPSK" w:hint="cs"/>
          <w:sz w:val="32"/>
          <w:szCs w:val="32"/>
          <w:cs/>
        </w:rPr>
        <w:t>ข้อกำหนดดังกล่าว</w:t>
      </w:r>
    </w:p>
    <w:p w14:paraId="5A29F354" w14:textId="7B64FE5A" w:rsidR="00533862" w:rsidRDefault="00B87C9B" w:rsidP="0053386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บ</w:t>
      </w:r>
      <w:r w:rsidR="00533862" w:rsidRPr="00533862">
        <w:rPr>
          <w:rFonts w:ascii="TH SarabunPSK" w:hAnsi="TH SarabunPSK" w:cs="TH SarabunPSK"/>
          <w:b/>
          <w:bCs/>
          <w:sz w:val="40"/>
          <w:szCs w:val="40"/>
          <w:cs/>
        </w:rPr>
        <w:t>ทที่ 4</w:t>
      </w:r>
    </w:p>
    <w:p w14:paraId="53297B15" w14:textId="49ED3421" w:rsidR="00533862" w:rsidRDefault="00533862" w:rsidP="0053386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533862">
        <w:rPr>
          <w:rFonts w:ascii="TH SarabunPSK" w:hAnsi="TH SarabunPSK" w:cs="TH SarabunPSK"/>
          <w:b/>
          <w:bCs/>
          <w:sz w:val="40"/>
          <w:szCs w:val="40"/>
          <w:cs/>
        </w:rPr>
        <w:t>ข้อมูลที่ใช้ในการศึกษา (</w:t>
      </w:r>
      <w:r w:rsidRPr="00533862">
        <w:rPr>
          <w:rFonts w:ascii="TH SarabunPSK" w:hAnsi="TH SarabunPSK" w:cs="TH SarabunPSK"/>
          <w:b/>
          <w:bCs/>
          <w:sz w:val="40"/>
          <w:szCs w:val="40"/>
        </w:rPr>
        <w:t>Data and Description)</w:t>
      </w:r>
    </w:p>
    <w:p w14:paraId="0956417D" w14:textId="77777777" w:rsidR="00533862" w:rsidRPr="00533862" w:rsidRDefault="00533862" w:rsidP="00533862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2E8E045" w14:textId="1F60D834" w:rsidR="00533862" w:rsidRPr="006455F3" w:rsidRDefault="00533862" w:rsidP="00533862">
      <w:pPr>
        <w:rPr>
          <w:rFonts w:ascii="TH SarabunPSK" w:hAnsi="TH SarabunPSK" w:cs="TH SarabunPSK"/>
          <w:b/>
          <w:bCs/>
          <w:sz w:val="40"/>
          <w:szCs w:val="40"/>
        </w:rPr>
      </w:pPr>
      <w:r w:rsidRPr="00533862">
        <w:rPr>
          <w:rFonts w:ascii="TH SarabunPSK" w:hAnsi="TH SarabunPSK" w:cs="TH SarabunPSK"/>
          <w:b/>
          <w:bCs/>
          <w:sz w:val="36"/>
          <w:szCs w:val="36"/>
          <w:cs/>
        </w:rPr>
        <w:t>4.1 ข้อมูลดัชนีตลาดหุ้น</w:t>
      </w:r>
      <w:r w:rsidR="009F5DFC">
        <w:rPr>
          <w:rFonts w:ascii="TH SarabunPSK" w:hAnsi="TH SarabunPSK" w:cs="TH SarabunPSK"/>
          <w:b/>
          <w:bCs/>
          <w:sz w:val="36"/>
          <w:szCs w:val="36"/>
          <w:cs/>
        </w:rPr>
        <w:t>ในกลุ่ม</w:t>
      </w:r>
      <w:r w:rsidRPr="00533862">
        <w:rPr>
          <w:rFonts w:ascii="TH SarabunPSK" w:hAnsi="TH SarabunPSK" w:cs="TH SarabunPSK"/>
          <w:b/>
          <w:bCs/>
          <w:sz w:val="36"/>
          <w:szCs w:val="36"/>
          <w:cs/>
        </w:rPr>
        <w:t xml:space="preserve">ประเทศแถบเอเชีย </w:t>
      </w:r>
      <w:r w:rsidR="006455F3">
        <w:rPr>
          <w:rFonts w:ascii="TH SarabunPSK" w:hAnsi="TH SarabunPSK" w:cs="TH SarabunPSK" w:hint="cs"/>
          <w:b/>
          <w:bCs/>
          <w:sz w:val="36"/>
          <w:szCs w:val="36"/>
          <w:cs/>
        </w:rPr>
        <w:t>10</w:t>
      </w:r>
      <w:r w:rsidR="006455F3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6455F3">
        <w:rPr>
          <w:rFonts w:ascii="TH SarabunPSK" w:hAnsi="TH SarabunPSK" w:cs="TH SarabunPSK" w:hint="cs"/>
          <w:b/>
          <w:bCs/>
          <w:sz w:val="36"/>
          <w:szCs w:val="36"/>
          <w:cs/>
        </w:rPr>
        <w:t>อันดับแรก</w:t>
      </w:r>
      <w:r w:rsidR="007F065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อ้างอิงจากปี </w:t>
      </w:r>
      <w:r w:rsidR="000436ED">
        <w:rPr>
          <w:rFonts w:ascii="TH SarabunPSK" w:hAnsi="TH SarabunPSK" w:cs="TH SarabunPSK" w:hint="cs"/>
          <w:b/>
          <w:bCs/>
          <w:sz w:val="36"/>
          <w:szCs w:val="36"/>
          <w:cs/>
        </w:rPr>
        <w:t>พ</w:t>
      </w:r>
      <w:r w:rsidR="007F065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.ศ. </w:t>
      </w:r>
      <w:r w:rsidR="000436ED">
        <w:rPr>
          <w:rFonts w:ascii="TH SarabunPSK" w:hAnsi="TH SarabunPSK" w:cs="TH SarabunPSK" w:hint="cs"/>
          <w:b/>
          <w:bCs/>
          <w:sz w:val="36"/>
          <w:szCs w:val="36"/>
          <w:cs/>
        </w:rPr>
        <w:t>2566</w:t>
      </w:r>
      <w:r w:rsidR="006455F3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="006455F3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</w:t>
      </w:r>
      <w:r w:rsidRPr="00533862">
        <w:rPr>
          <w:rFonts w:ascii="TH SarabunPSK" w:hAnsi="TH SarabunPSK" w:cs="TH SarabunPSK"/>
          <w:b/>
          <w:bCs/>
          <w:sz w:val="36"/>
          <w:szCs w:val="36"/>
          <w:cs/>
        </w:rPr>
        <w:t>(</w:t>
      </w:r>
      <w:r w:rsidR="00825F26">
        <w:rPr>
          <w:rFonts w:ascii="TH SarabunPSK" w:hAnsi="TH SarabunPSK" w:cs="TH SarabunPSK"/>
          <w:b/>
          <w:bCs/>
          <w:sz w:val="36"/>
          <w:szCs w:val="36"/>
        </w:rPr>
        <w:t>Top 10 Asian</w:t>
      </w:r>
      <w:r w:rsidR="007E0188" w:rsidRPr="007E0188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="006455F3" w:rsidRPr="006455F3">
        <w:rPr>
          <w:rFonts w:ascii="TH SarabunPSK" w:hAnsi="TH SarabunPSK" w:cs="TH SarabunPSK"/>
          <w:b/>
          <w:bCs/>
          <w:sz w:val="36"/>
          <w:szCs w:val="36"/>
        </w:rPr>
        <w:t xml:space="preserve">Stock </w:t>
      </w:r>
      <w:r w:rsidR="007E0188">
        <w:rPr>
          <w:rFonts w:ascii="TH SarabunPSK" w:hAnsi="TH SarabunPSK" w:cs="TH SarabunPSK"/>
          <w:b/>
          <w:bCs/>
          <w:sz w:val="36"/>
          <w:szCs w:val="36"/>
        </w:rPr>
        <w:t>M</w:t>
      </w:r>
      <w:r w:rsidR="007E0188" w:rsidRPr="007E0188">
        <w:rPr>
          <w:rFonts w:ascii="TH SarabunPSK" w:hAnsi="TH SarabunPSK" w:cs="TH SarabunPSK"/>
          <w:b/>
          <w:bCs/>
          <w:sz w:val="36"/>
          <w:szCs w:val="36"/>
        </w:rPr>
        <w:t xml:space="preserve">arket </w:t>
      </w:r>
      <w:r w:rsidR="007E0188">
        <w:rPr>
          <w:rFonts w:ascii="TH SarabunPSK" w:hAnsi="TH SarabunPSK" w:cs="TH SarabunPSK"/>
          <w:b/>
          <w:bCs/>
          <w:sz w:val="36"/>
          <w:szCs w:val="36"/>
        </w:rPr>
        <w:t>I</w:t>
      </w:r>
      <w:r w:rsidR="007E0188" w:rsidRPr="007E0188">
        <w:rPr>
          <w:rFonts w:ascii="TH SarabunPSK" w:hAnsi="TH SarabunPSK" w:cs="TH SarabunPSK"/>
          <w:b/>
          <w:bCs/>
          <w:sz w:val="36"/>
          <w:szCs w:val="36"/>
        </w:rPr>
        <w:t>ndex</w:t>
      </w:r>
      <w:r w:rsidRPr="006455F3">
        <w:rPr>
          <w:rFonts w:ascii="TH SarabunPSK" w:hAnsi="TH SarabunPSK" w:cs="TH SarabunPSK"/>
          <w:b/>
          <w:bCs/>
          <w:sz w:val="40"/>
          <w:szCs w:val="40"/>
        </w:rPr>
        <w:t>)</w:t>
      </w:r>
    </w:p>
    <w:p w14:paraId="05F5EF0B" w14:textId="052EF2A0" w:rsidR="007E0188" w:rsidRDefault="00CF3B53" w:rsidP="00533862">
      <w:pPr>
        <w:rPr>
          <w:rFonts w:ascii="TH SarabunPSK" w:hAnsi="TH SarabunPSK" w:cs="TH SarabunPSK"/>
          <w:sz w:val="32"/>
          <w:szCs w:val="32"/>
        </w:rPr>
      </w:pPr>
      <w:r w:rsidRPr="00CF3B53">
        <w:rPr>
          <w:rFonts w:ascii="TH SarabunPSK" w:hAnsi="TH SarabunPSK" w:cs="TH SarabunPSK"/>
          <w:sz w:val="32"/>
          <w:szCs w:val="32"/>
        </w:rPr>
        <w:t xml:space="preserve">      </w:t>
      </w:r>
      <w:r w:rsidR="007E0188" w:rsidRPr="00CF3B53"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CF3B53">
        <w:rPr>
          <w:rFonts w:ascii="TH SarabunPSK" w:hAnsi="TH SarabunPSK" w:cs="TH SarabunPSK" w:hint="cs"/>
          <w:sz w:val="32"/>
          <w:szCs w:val="32"/>
          <w:cs/>
        </w:rPr>
        <w:t xml:space="preserve">ข้อมูลบน </w:t>
      </w:r>
      <w:r w:rsidRPr="00CF3B53">
        <w:rPr>
          <w:rFonts w:ascii="TH SarabunPSK" w:hAnsi="TH SarabunPSK" w:cs="TH SarabunPSK"/>
          <w:sz w:val="32"/>
          <w:szCs w:val="32"/>
        </w:rPr>
        <w:t xml:space="preserve">Platform Yahoo Finance </w:t>
      </w:r>
      <w:r w:rsidRPr="00CF3B53">
        <w:rPr>
          <w:rFonts w:ascii="TH SarabunPSK" w:hAnsi="TH SarabunPSK" w:cs="TH SarabunPSK" w:hint="cs"/>
          <w:sz w:val="32"/>
          <w:szCs w:val="32"/>
          <w:cs/>
        </w:rPr>
        <w:t>โดยจะดึงข้อมูล</w:t>
      </w:r>
      <w:r w:rsidRPr="00CF3B53">
        <w:rPr>
          <w:rFonts w:ascii="TH SarabunPSK" w:hAnsi="TH SarabunPSK" w:cs="TH SarabunPSK"/>
          <w:sz w:val="32"/>
          <w:szCs w:val="32"/>
          <w:cs/>
        </w:rPr>
        <w:t>ดัชนีตลาดหุ้น</w:t>
      </w:r>
      <w:r w:rsidR="009F5DFC">
        <w:rPr>
          <w:rFonts w:ascii="TH SarabunPSK" w:hAnsi="TH SarabunPSK" w:cs="TH SarabunPSK"/>
          <w:sz w:val="32"/>
          <w:szCs w:val="32"/>
          <w:cs/>
        </w:rPr>
        <w:t>ในกลุ่ม</w:t>
      </w:r>
      <w:r w:rsidRPr="00CF3B53">
        <w:rPr>
          <w:rFonts w:ascii="TH SarabunPSK" w:hAnsi="TH SarabunPSK" w:cs="TH SarabunPSK"/>
          <w:sz w:val="32"/>
          <w:szCs w:val="32"/>
          <w:cs/>
        </w:rPr>
        <w:t>ประเทศแถบเอเชีย</w:t>
      </w:r>
      <w:r w:rsidRPr="00CF3B53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Pr="00CF3B53">
        <w:rPr>
          <w:rFonts w:ascii="TH SarabunPSK" w:hAnsi="TH SarabunPSK" w:cs="TH SarabunPSK"/>
          <w:sz w:val="32"/>
          <w:szCs w:val="32"/>
        </w:rPr>
        <w:t xml:space="preserve"> </w:t>
      </w:r>
      <w:r w:rsidR="006455F3">
        <w:rPr>
          <w:rFonts w:ascii="TH SarabunPSK" w:hAnsi="TH SarabunPSK" w:cs="TH SarabunPSK"/>
          <w:sz w:val="32"/>
          <w:szCs w:val="32"/>
        </w:rPr>
        <w:t xml:space="preserve">10 </w:t>
      </w:r>
      <w:r w:rsidR="006455F3">
        <w:rPr>
          <w:rFonts w:ascii="TH SarabunPSK" w:hAnsi="TH SarabunPSK" w:cs="TH SarabunPSK" w:hint="cs"/>
          <w:sz w:val="32"/>
          <w:szCs w:val="32"/>
          <w:cs/>
        </w:rPr>
        <w:t>อันดับแรก</w:t>
      </w:r>
      <w:r w:rsidRPr="00CF3B53">
        <w:rPr>
          <w:rFonts w:ascii="TH SarabunPSK" w:hAnsi="TH SarabunPSK" w:cs="TH SarabunPSK"/>
          <w:sz w:val="32"/>
          <w:szCs w:val="32"/>
        </w:rPr>
        <w:t xml:space="preserve"> </w:t>
      </w:r>
      <w:r w:rsidRPr="00CF3B53"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Pr="00CF3B53">
        <w:rPr>
          <w:rFonts w:ascii="TH SarabunPSK" w:hAnsi="TH SarabunPSK" w:cs="TH SarabunPSK"/>
          <w:sz w:val="32"/>
          <w:szCs w:val="32"/>
        </w:rPr>
        <w:t>^BSESN, ^N225</w:t>
      </w:r>
      <w:r>
        <w:rPr>
          <w:rFonts w:ascii="TH SarabunPSK" w:hAnsi="TH SarabunPSK" w:cs="TH SarabunPSK"/>
          <w:sz w:val="32"/>
          <w:szCs w:val="32"/>
        </w:rPr>
        <w:t>,</w:t>
      </w:r>
      <w:r w:rsidR="00F20479">
        <w:rPr>
          <w:rFonts w:ascii="TH SarabunPSK" w:hAnsi="TH SarabunPSK" w:cs="TH SarabunPSK" w:hint="cs"/>
          <w:sz w:val="32"/>
          <w:szCs w:val="32"/>
        </w:rPr>
        <w:t xml:space="preserve"> </w:t>
      </w:r>
      <w:r w:rsidR="00F20479" w:rsidRPr="00F20479">
        <w:rPr>
          <w:rFonts w:ascii="TH SarabunPSK" w:hAnsi="TH SarabunPSK" w:cs="TH SarabunPSK"/>
          <w:sz w:val="32"/>
          <w:szCs w:val="32"/>
        </w:rPr>
        <w:t>^HSI</w:t>
      </w:r>
      <w:r w:rsidR="00F20479">
        <w:rPr>
          <w:rFonts w:ascii="TH SarabunPSK" w:hAnsi="TH SarabunPSK" w:cs="TH SarabunPSK"/>
          <w:sz w:val="32"/>
          <w:szCs w:val="32"/>
        </w:rPr>
        <w:t xml:space="preserve">, </w:t>
      </w:r>
      <w:r w:rsidR="00F20479" w:rsidRPr="00F20479">
        <w:rPr>
          <w:rFonts w:ascii="TH SarabunPSK" w:hAnsi="TH SarabunPSK" w:cs="TH SarabunPSK"/>
          <w:sz w:val="32"/>
          <w:szCs w:val="32"/>
        </w:rPr>
        <w:t>399001.SZ</w:t>
      </w:r>
      <w:r w:rsidR="00F20479">
        <w:rPr>
          <w:rFonts w:ascii="TH SarabunPSK" w:hAnsi="TH SarabunPSK" w:cs="TH SarabunPSK"/>
          <w:sz w:val="32"/>
          <w:szCs w:val="32"/>
        </w:rPr>
        <w:t xml:space="preserve">,  </w:t>
      </w:r>
      <w:r w:rsidR="00F20479" w:rsidRPr="00F20479">
        <w:rPr>
          <w:rFonts w:ascii="TH SarabunPSK" w:hAnsi="TH SarabunPSK" w:cs="TH SarabunPSK"/>
          <w:sz w:val="32"/>
          <w:szCs w:val="32"/>
        </w:rPr>
        <w:t>000001.SS</w:t>
      </w:r>
      <w:r w:rsidR="00F20479">
        <w:rPr>
          <w:rFonts w:ascii="TH SarabunPSK" w:hAnsi="TH SarabunPSK" w:cs="TH SarabunPSK"/>
          <w:sz w:val="32"/>
          <w:szCs w:val="32"/>
        </w:rPr>
        <w:t xml:space="preserve">, </w:t>
      </w:r>
      <w:r w:rsidR="00F20479" w:rsidRPr="00F20479">
        <w:rPr>
          <w:rFonts w:ascii="TH SarabunPSK" w:hAnsi="TH SarabunPSK" w:cs="TH SarabunPSK"/>
          <w:sz w:val="32"/>
          <w:szCs w:val="32"/>
        </w:rPr>
        <w:t>^NSEI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F20479">
        <w:rPr>
          <w:rFonts w:ascii="TH SarabunPSK" w:hAnsi="TH SarabunPSK" w:cs="TH SarabunPSK"/>
          <w:sz w:val="32"/>
          <w:szCs w:val="32"/>
        </w:rPr>
        <w:t xml:space="preserve">, </w:t>
      </w:r>
      <w:r w:rsidR="00F20479" w:rsidRPr="00F20479">
        <w:rPr>
          <w:rFonts w:ascii="TH SarabunPSK" w:hAnsi="TH SarabunPSK" w:cs="TH SarabunPSK"/>
          <w:sz w:val="32"/>
          <w:szCs w:val="32"/>
        </w:rPr>
        <w:t>^KS11</w:t>
      </w:r>
      <w:r w:rsidR="00F20479">
        <w:rPr>
          <w:rFonts w:ascii="TH SarabunPSK" w:hAnsi="TH SarabunPSK" w:cs="TH SarabunPSK"/>
          <w:sz w:val="32"/>
          <w:szCs w:val="32"/>
        </w:rPr>
        <w:t xml:space="preserve">, </w:t>
      </w:r>
      <w:r w:rsidR="00F20479" w:rsidRPr="00F20479">
        <w:rPr>
          <w:rFonts w:ascii="TH SarabunPSK" w:hAnsi="TH SarabunPSK" w:cs="TH SarabunPSK"/>
          <w:sz w:val="32"/>
          <w:szCs w:val="32"/>
        </w:rPr>
        <w:t>^KS11</w:t>
      </w:r>
      <w:r w:rsidR="00F20479">
        <w:rPr>
          <w:rFonts w:ascii="TH SarabunPSK" w:hAnsi="TH SarabunPSK" w:cs="TH SarabunPSK"/>
          <w:sz w:val="32"/>
          <w:szCs w:val="32"/>
        </w:rPr>
        <w:t xml:space="preserve">, </w:t>
      </w:r>
      <w:r w:rsidR="00F20479" w:rsidRPr="00F20479">
        <w:rPr>
          <w:rFonts w:ascii="TH SarabunPSK" w:hAnsi="TH SarabunPSK" w:cs="TH SarabunPSK"/>
          <w:sz w:val="32"/>
          <w:szCs w:val="32"/>
        </w:rPr>
        <w:t>^TWII</w:t>
      </w:r>
      <w:r w:rsidR="00F20479">
        <w:rPr>
          <w:rFonts w:ascii="TH SarabunPSK" w:hAnsi="TH SarabunPSK" w:cs="TH SarabunPSK"/>
          <w:sz w:val="32"/>
          <w:szCs w:val="32"/>
        </w:rPr>
        <w:t xml:space="preserve">, </w:t>
      </w:r>
      <w:r w:rsidR="00F20479" w:rsidRPr="00F20479">
        <w:rPr>
          <w:rFonts w:ascii="TH SarabunPSK" w:hAnsi="TH SarabunPSK" w:cs="TH SarabunPSK"/>
          <w:sz w:val="32"/>
          <w:szCs w:val="32"/>
        </w:rPr>
        <w:t>^STI</w:t>
      </w:r>
      <w:r w:rsidR="00F20479">
        <w:rPr>
          <w:rFonts w:ascii="TH SarabunPSK" w:hAnsi="TH SarabunPSK" w:cs="TH SarabunPSK"/>
          <w:sz w:val="32"/>
          <w:szCs w:val="32"/>
        </w:rPr>
        <w:t xml:space="preserve">, </w:t>
      </w:r>
      <w:r w:rsidR="00F20479" w:rsidRPr="00F20479">
        <w:rPr>
          <w:rFonts w:ascii="TH SarabunPSK" w:hAnsi="TH SarabunPSK" w:cs="TH SarabunPSK"/>
          <w:sz w:val="32"/>
          <w:szCs w:val="32"/>
        </w:rPr>
        <w:t>^SET.BK</w:t>
      </w:r>
      <w:r w:rsidR="00F20479" w:rsidRPr="00F20479">
        <w:rPr>
          <w:rFonts w:ascii="TH SarabunPSK" w:hAnsi="TH SarabunPSK" w:cs="TH SarabunPSK" w:hint="cs"/>
          <w:sz w:val="32"/>
          <w:szCs w:val="32"/>
        </w:rPr>
        <w:t xml:space="preserve"> </w:t>
      </w:r>
      <w:r w:rsidR="00F20479">
        <w:rPr>
          <w:rFonts w:ascii="TH SarabunPSK" w:hAnsi="TH SarabunPSK" w:cs="TH SarabunPSK" w:hint="cs"/>
          <w:sz w:val="32"/>
          <w:szCs w:val="32"/>
          <w:cs/>
        </w:rPr>
        <w:t>โดยข้อมูล</w:t>
      </w:r>
      <w:r w:rsidR="00C746D3">
        <w:rPr>
          <w:rFonts w:ascii="TH SarabunPSK" w:hAnsi="TH SarabunPSK" w:cs="TH SarabunPSK" w:hint="cs"/>
          <w:sz w:val="32"/>
          <w:szCs w:val="32"/>
          <w:cs/>
        </w:rPr>
        <w:t>จะ</w:t>
      </w:r>
      <w:r w:rsidR="00F20479">
        <w:rPr>
          <w:rFonts w:ascii="TH SarabunPSK" w:hAnsi="TH SarabunPSK" w:cs="TH SarabunPSK" w:hint="cs"/>
          <w:sz w:val="32"/>
          <w:szCs w:val="32"/>
          <w:cs/>
        </w:rPr>
        <w:t>เริ่ม</w:t>
      </w:r>
      <w:r w:rsidRPr="00CF3B53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>
        <w:rPr>
          <w:rFonts w:ascii="TH SarabunPSK" w:hAnsi="TH SarabunPSK" w:cs="TH SarabunPSK" w:hint="cs"/>
          <w:sz w:val="32"/>
          <w:szCs w:val="32"/>
          <w:cs/>
        </w:rPr>
        <w:t>วันที่</w:t>
      </w:r>
      <w:r w:rsidRPr="00CF3B5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F3B53">
        <w:rPr>
          <w:rFonts w:ascii="TH SarabunPSK" w:hAnsi="TH SarabunPSK" w:cs="TH SarabunPSK"/>
          <w:sz w:val="32"/>
          <w:szCs w:val="32"/>
        </w:rPr>
        <w:t xml:space="preserve">30 </w:t>
      </w:r>
      <w:r w:rsidRPr="00CF3B53">
        <w:rPr>
          <w:rFonts w:ascii="TH SarabunPSK" w:hAnsi="TH SarabunPSK" w:cs="TH SarabunPSK" w:hint="cs"/>
          <w:sz w:val="32"/>
          <w:szCs w:val="32"/>
          <w:cs/>
        </w:rPr>
        <w:t xml:space="preserve">กันยายน </w:t>
      </w:r>
      <w:r w:rsidRPr="00CF3B53">
        <w:rPr>
          <w:rFonts w:ascii="TH SarabunPSK" w:hAnsi="TH SarabunPSK" w:cs="TH SarabunPSK"/>
          <w:sz w:val="32"/>
          <w:szCs w:val="32"/>
        </w:rPr>
        <w:t xml:space="preserve">2556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 วันที่ </w:t>
      </w:r>
      <w:r>
        <w:rPr>
          <w:rFonts w:ascii="TH SarabunPSK" w:hAnsi="TH SarabunPSK" w:cs="TH SarabunPSK"/>
          <w:sz w:val="32"/>
          <w:szCs w:val="32"/>
        </w:rPr>
        <w:t xml:space="preserve">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กันยายน </w:t>
      </w:r>
      <w:r>
        <w:rPr>
          <w:rFonts w:ascii="TH SarabunPSK" w:hAnsi="TH SarabunPSK" w:cs="TH SarabunPSK"/>
          <w:sz w:val="32"/>
          <w:szCs w:val="32"/>
        </w:rPr>
        <w:t xml:space="preserve">2566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รวมทั้งสิ้น </w:t>
      </w:r>
      <w:r>
        <w:rPr>
          <w:rFonts w:ascii="TH SarabunPSK" w:hAnsi="TH SarabunPSK" w:cs="TH SarabunPSK"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</w:rPr>
        <w:t>ปีในช่วงระยะเวลาแบบรายวัน (</w:t>
      </w:r>
      <w:r>
        <w:rPr>
          <w:rFonts w:ascii="TH SarabunPSK" w:hAnsi="TH SarabunPSK" w:cs="TH SarabunPSK"/>
          <w:sz w:val="32"/>
          <w:szCs w:val="32"/>
        </w:rPr>
        <w:t>Timeframes Day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CE09FFD" w14:textId="77777777" w:rsidR="00803655" w:rsidRDefault="00803655" w:rsidP="00533862">
      <w:pPr>
        <w:rPr>
          <w:rFonts w:ascii="TH SarabunPSK" w:hAnsi="TH SarabunPSK" w:cs="TH SarabunPSK"/>
          <w:sz w:val="32"/>
          <w:szCs w:val="32"/>
        </w:rPr>
      </w:pPr>
    </w:p>
    <w:p w14:paraId="16FD31E1" w14:textId="7F34AC9F" w:rsidR="00143480" w:rsidRPr="00803655" w:rsidRDefault="00803655" w:rsidP="00533862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 w:rsidRPr="00803655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ตาราง </w:t>
      </w:r>
      <w:r w:rsidRPr="00803655">
        <w:rPr>
          <w:rFonts w:ascii="TH SarabunPSK" w:hAnsi="TH SarabunPSK" w:cs="TH SarabunPSK"/>
          <w:b/>
          <w:bCs/>
          <w:sz w:val="36"/>
          <w:szCs w:val="36"/>
          <w:cs/>
        </w:rPr>
        <w:t xml:space="preserve">1 </w:t>
      </w:r>
      <w:r w:rsidRPr="00803655">
        <w:rPr>
          <w:rFonts w:ascii="TH SarabunPSK" w:hAnsi="TH SarabunPSK" w:cs="TH SarabunPSK" w:hint="cs"/>
          <w:b/>
          <w:bCs/>
          <w:sz w:val="36"/>
          <w:szCs w:val="36"/>
          <w:cs/>
        </w:rPr>
        <w:t>แสดงชื่อตลาดหลักทรัพย์และดัชนี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ที่นำมาวิเคราะห์</w:t>
      </w: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972"/>
        <w:gridCol w:w="1985"/>
        <w:gridCol w:w="2835"/>
        <w:gridCol w:w="1701"/>
      </w:tblGrid>
      <w:tr w:rsidR="00803655" w14:paraId="78B89D02" w14:textId="4930BD24" w:rsidTr="00143480">
        <w:tc>
          <w:tcPr>
            <w:tcW w:w="2972" w:type="dxa"/>
          </w:tcPr>
          <w:p w14:paraId="60C9F3E1" w14:textId="4D69405E" w:rsidR="00803655" w:rsidRPr="00EB6317" w:rsidRDefault="00803655" w:rsidP="0080365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EB63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ชื่อตลาดหลักทรัพย์</w:t>
            </w:r>
          </w:p>
        </w:tc>
        <w:tc>
          <w:tcPr>
            <w:tcW w:w="1985" w:type="dxa"/>
          </w:tcPr>
          <w:p w14:paraId="3E9DED2F" w14:textId="55E90E82" w:rsidR="00803655" w:rsidRPr="00EB6317" w:rsidRDefault="00803655" w:rsidP="0080365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B63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ประเทศ (พื้นที่)</w:t>
            </w:r>
          </w:p>
        </w:tc>
        <w:tc>
          <w:tcPr>
            <w:tcW w:w="2835" w:type="dxa"/>
          </w:tcPr>
          <w:p w14:paraId="4BA0F3DF" w14:textId="22B3E6E4" w:rsidR="00803655" w:rsidRPr="00EB6317" w:rsidRDefault="00803655" w:rsidP="0080365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B63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ชื่อดัชนี</w:t>
            </w:r>
          </w:p>
        </w:tc>
        <w:tc>
          <w:tcPr>
            <w:tcW w:w="1701" w:type="dxa"/>
          </w:tcPr>
          <w:p w14:paraId="6DD4F567" w14:textId="32B0B278" w:rsidR="00803655" w:rsidRPr="00EB6317" w:rsidRDefault="00803655" w:rsidP="0080365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EB63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ตัวย่อของดัชนี</w:t>
            </w:r>
          </w:p>
        </w:tc>
      </w:tr>
      <w:tr w:rsidR="00803655" w14:paraId="23AA4311" w14:textId="1DD75CC4" w:rsidTr="00143480">
        <w:tc>
          <w:tcPr>
            <w:tcW w:w="2972" w:type="dxa"/>
          </w:tcPr>
          <w:p w14:paraId="5D6C3E40" w14:textId="7309D27C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bookmarkStart w:id="3" w:name="_Hlk149042468"/>
            <w:r w:rsidRPr="00750C92">
              <w:rPr>
                <w:rFonts w:ascii="TH SarabunPSK" w:hAnsi="TH SarabunPSK" w:cs="TH SarabunPSK"/>
                <w:sz w:val="32"/>
                <w:szCs w:val="32"/>
              </w:rPr>
              <w:t xml:space="preserve">Bombay Stock Exchange </w:t>
            </w:r>
          </w:p>
        </w:tc>
        <w:tc>
          <w:tcPr>
            <w:tcW w:w="1985" w:type="dxa"/>
          </w:tcPr>
          <w:p w14:paraId="1C9D0614" w14:textId="19F22389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India</w:t>
            </w:r>
          </w:p>
        </w:tc>
        <w:tc>
          <w:tcPr>
            <w:tcW w:w="2835" w:type="dxa"/>
          </w:tcPr>
          <w:p w14:paraId="4EFEE529" w14:textId="6CDCB6B6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S&amp;P BSE SENSEX</w:t>
            </w:r>
          </w:p>
        </w:tc>
        <w:tc>
          <w:tcPr>
            <w:tcW w:w="1701" w:type="dxa"/>
          </w:tcPr>
          <w:p w14:paraId="6A0E97DA" w14:textId="25DF010D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^BSESN</w:t>
            </w:r>
          </w:p>
        </w:tc>
      </w:tr>
      <w:tr w:rsidR="00803655" w14:paraId="5B12F862" w14:textId="4CE47F6E" w:rsidTr="00143480">
        <w:tc>
          <w:tcPr>
            <w:tcW w:w="2972" w:type="dxa"/>
          </w:tcPr>
          <w:p w14:paraId="55DBAF9A" w14:textId="1D8CC20D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 xml:space="preserve">Tokyo Stock Exchange </w:t>
            </w:r>
          </w:p>
        </w:tc>
        <w:tc>
          <w:tcPr>
            <w:tcW w:w="1985" w:type="dxa"/>
          </w:tcPr>
          <w:p w14:paraId="67EC8B46" w14:textId="2DF280CE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Japan</w:t>
            </w:r>
          </w:p>
        </w:tc>
        <w:tc>
          <w:tcPr>
            <w:tcW w:w="2835" w:type="dxa"/>
          </w:tcPr>
          <w:p w14:paraId="78A7DE95" w14:textId="78C283CC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Nikkei 225</w:t>
            </w:r>
          </w:p>
        </w:tc>
        <w:tc>
          <w:tcPr>
            <w:tcW w:w="1701" w:type="dxa"/>
          </w:tcPr>
          <w:p w14:paraId="74F974C0" w14:textId="10C0F33C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^N225</w:t>
            </w:r>
          </w:p>
        </w:tc>
      </w:tr>
      <w:tr w:rsidR="00803655" w14:paraId="61A168B4" w14:textId="2100E921" w:rsidTr="00143480">
        <w:tc>
          <w:tcPr>
            <w:tcW w:w="2972" w:type="dxa"/>
          </w:tcPr>
          <w:p w14:paraId="01CFA3FE" w14:textId="11E57FCE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 xml:space="preserve">Hong Kong Stock Exchange </w:t>
            </w:r>
          </w:p>
        </w:tc>
        <w:tc>
          <w:tcPr>
            <w:tcW w:w="1985" w:type="dxa"/>
          </w:tcPr>
          <w:p w14:paraId="15D2F954" w14:textId="36B88CE2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Hong Kong</w:t>
            </w:r>
          </w:p>
        </w:tc>
        <w:tc>
          <w:tcPr>
            <w:tcW w:w="2835" w:type="dxa"/>
          </w:tcPr>
          <w:p w14:paraId="59B3CBE1" w14:textId="7C471BD7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HANG SENG INDEX</w:t>
            </w:r>
          </w:p>
        </w:tc>
        <w:tc>
          <w:tcPr>
            <w:tcW w:w="1701" w:type="dxa"/>
          </w:tcPr>
          <w:p w14:paraId="3AFC68BC" w14:textId="235B76D3" w:rsidR="00803655" w:rsidRPr="00750C92" w:rsidRDefault="00803655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^HSI</w:t>
            </w:r>
          </w:p>
        </w:tc>
      </w:tr>
      <w:tr w:rsidR="00803655" w:rsidRPr="00750C92" w14:paraId="4F418858" w14:textId="004AD4A9" w:rsidTr="00143480">
        <w:tc>
          <w:tcPr>
            <w:tcW w:w="2972" w:type="dxa"/>
          </w:tcPr>
          <w:p w14:paraId="083AA5CC" w14:textId="35A5F077" w:rsidR="00803655" w:rsidRPr="00750C92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 xml:space="preserve">Shenzhen Stock Exchange </w:t>
            </w:r>
          </w:p>
        </w:tc>
        <w:tc>
          <w:tcPr>
            <w:tcW w:w="1985" w:type="dxa"/>
          </w:tcPr>
          <w:p w14:paraId="4CF745DF" w14:textId="61019224" w:rsidR="00803655" w:rsidRPr="00750C92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China</w:t>
            </w:r>
          </w:p>
        </w:tc>
        <w:tc>
          <w:tcPr>
            <w:tcW w:w="2835" w:type="dxa"/>
          </w:tcPr>
          <w:p w14:paraId="45404FC8" w14:textId="7709EB28" w:rsidR="00803655" w:rsidRPr="00750C92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Shenzhen Index</w:t>
            </w:r>
          </w:p>
        </w:tc>
        <w:tc>
          <w:tcPr>
            <w:tcW w:w="1701" w:type="dxa"/>
          </w:tcPr>
          <w:p w14:paraId="51CCFB22" w14:textId="62250248" w:rsidR="00803655" w:rsidRPr="00750C92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750C92">
              <w:rPr>
                <w:rFonts w:ascii="TH SarabunPSK" w:hAnsi="TH SarabunPSK" w:cs="TH SarabunPSK"/>
                <w:sz w:val="32"/>
                <w:szCs w:val="32"/>
              </w:rPr>
              <w:t>399001.SZ</w:t>
            </w:r>
          </w:p>
        </w:tc>
      </w:tr>
      <w:tr w:rsidR="00803655" w:rsidRPr="00750C92" w14:paraId="04C85C68" w14:textId="3FCB39D8" w:rsidTr="00143480">
        <w:tc>
          <w:tcPr>
            <w:tcW w:w="2972" w:type="dxa"/>
          </w:tcPr>
          <w:p w14:paraId="201865E5" w14:textId="26F76AB4" w:rsidR="00803655" w:rsidRPr="00143480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 xml:space="preserve">Shanghai Stock Exchange </w:t>
            </w:r>
          </w:p>
        </w:tc>
        <w:tc>
          <w:tcPr>
            <w:tcW w:w="1985" w:type="dxa"/>
          </w:tcPr>
          <w:p w14:paraId="6309D86F" w14:textId="67760FD4" w:rsidR="00803655" w:rsidRPr="00143480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China</w:t>
            </w:r>
          </w:p>
        </w:tc>
        <w:tc>
          <w:tcPr>
            <w:tcW w:w="2835" w:type="dxa"/>
          </w:tcPr>
          <w:p w14:paraId="0BC0F6CA" w14:textId="2CFE16B1" w:rsidR="00803655" w:rsidRPr="00143480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SSE Composite Index</w:t>
            </w:r>
          </w:p>
        </w:tc>
        <w:tc>
          <w:tcPr>
            <w:tcW w:w="1701" w:type="dxa"/>
          </w:tcPr>
          <w:p w14:paraId="7276EA4F" w14:textId="1A4A42AA" w:rsidR="00803655" w:rsidRPr="00143480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000001.SS</w:t>
            </w:r>
          </w:p>
        </w:tc>
      </w:tr>
      <w:tr w:rsidR="00803655" w14:paraId="76D3FDC2" w14:textId="5707C68B" w:rsidTr="00143480">
        <w:tc>
          <w:tcPr>
            <w:tcW w:w="2972" w:type="dxa"/>
          </w:tcPr>
          <w:p w14:paraId="158DBE07" w14:textId="75442A43" w:rsidR="00803655" w:rsidRPr="00143480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 xml:space="preserve">National Stock Exchange </w:t>
            </w:r>
          </w:p>
        </w:tc>
        <w:tc>
          <w:tcPr>
            <w:tcW w:w="1985" w:type="dxa"/>
          </w:tcPr>
          <w:p w14:paraId="79BFC784" w14:textId="047E5CC6" w:rsidR="00803655" w:rsidRPr="00143480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India</w:t>
            </w:r>
          </w:p>
        </w:tc>
        <w:tc>
          <w:tcPr>
            <w:tcW w:w="2835" w:type="dxa"/>
          </w:tcPr>
          <w:p w14:paraId="4D55FCE7" w14:textId="0A152775" w:rsidR="00803655" w:rsidRPr="00143480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NIFTY 50</w:t>
            </w:r>
          </w:p>
        </w:tc>
        <w:tc>
          <w:tcPr>
            <w:tcW w:w="1701" w:type="dxa"/>
          </w:tcPr>
          <w:p w14:paraId="6058A76C" w14:textId="6744E500" w:rsidR="00803655" w:rsidRPr="00143480" w:rsidRDefault="00750C9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^NSEI</w:t>
            </w:r>
          </w:p>
        </w:tc>
      </w:tr>
      <w:tr w:rsidR="00803655" w14:paraId="7C8DC1D3" w14:textId="441BCDC6" w:rsidTr="00143480">
        <w:tc>
          <w:tcPr>
            <w:tcW w:w="2972" w:type="dxa"/>
          </w:tcPr>
          <w:p w14:paraId="25A822D2" w14:textId="667BF0FA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Korea Exchange</w:t>
            </w:r>
          </w:p>
        </w:tc>
        <w:tc>
          <w:tcPr>
            <w:tcW w:w="1985" w:type="dxa"/>
          </w:tcPr>
          <w:p w14:paraId="3E4CA95B" w14:textId="1DFE4059" w:rsidR="00803655" w:rsidRPr="00143480" w:rsidRDefault="004526C2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 xml:space="preserve">South </w:t>
            </w:r>
            <w:r w:rsidR="00143480" w:rsidRPr="00143480">
              <w:rPr>
                <w:rFonts w:ascii="TH SarabunPSK" w:hAnsi="TH SarabunPSK" w:cs="TH SarabunPSK"/>
                <w:sz w:val="32"/>
                <w:szCs w:val="32"/>
              </w:rPr>
              <w:t>Korea</w:t>
            </w:r>
          </w:p>
        </w:tc>
        <w:tc>
          <w:tcPr>
            <w:tcW w:w="2835" w:type="dxa"/>
          </w:tcPr>
          <w:p w14:paraId="1E09E473" w14:textId="5B2A854D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KOSPI Composite Index</w:t>
            </w:r>
          </w:p>
        </w:tc>
        <w:tc>
          <w:tcPr>
            <w:tcW w:w="1701" w:type="dxa"/>
          </w:tcPr>
          <w:p w14:paraId="79B20236" w14:textId="72A2CF26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^KS11</w:t>
            </w:r>
          </w:p>
        </w:tc>
      </w:tr>
      <w:tr w:rsidR="00803655" w14:paraId="60D15E67" w14:textId="3D0BD74A" w:rsidTr="00143480">
        <w:tc>
          <w:tcPr>
            <w:tcW w:w="2972" w:type="dxa"/>
          </w:tcPr>
          <w:p w14:paraId="60C0C250" w14:textId="0E19A0F4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Taiwan Stock Exchange</w:t>
            </w:r>
          </w:p>
        </w:tc>
        <w:tc>
          <w:tcPr>
            <w:tcW w:w="1985" w:type="dxa"/>
          </w:tcPr>
          <w:p w14:paraId="5DEB52D9" w14:textId="313FBFB4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Taiwan</w:t>
            </w:r>
          </w:p>
        </w:tc>
        <w:tc>
          <w:tcPr>
            <w:tcW w:w="2835" w:type="dxa"/>
          </w:tcPr>
          <w:p w14:paraId="27D63C3B" w14:textId="6D32CDAB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TSEC weighted index</w:t>
            </w:r>
          </w:p>
        </w:tc>
        <w:tc>
          <w:tcPr>
            <w:tcW w:w="1701" w:type="dxa"/>
          </w:tcPr>
          <w:p w14:paraId="0A4F0D86" w14:textId="0A0F8B29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^TWII</w:t>
            </w:r>
          </w:p>
        </w:tc>
      </w:tr>
      <w:tr w:rsidR="00803655" w:rsidRPr="00143480" w14:paraId="4477F458" w14:textId="15C686C7" w:rsidTr="00143480">
        <w:tc>
          <w:tcPr>
            <w:tcW w:w="2972" w:type="dxa"/>
          </w:tcPr>
          <w:p w14:paraId="3DBB057F" w14:textId="08406B2A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Singapore Exchange</w:t>
            </w:r>
          </w:p>
        </w:tc>
        <w:tc>
          <w:tcPr>
            <w:tcW w:w="1985" w:type="dxa"/>
          </w:tcPr>
          <w:p w14:paraId="4ACEA317" w14:textId="2A5BD86A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Singapore</w:t>
            </w:r>
          </w:p>
        </w:tc>
        <w:tc>
          <w:tcPr>
            <w:tcW w:w="2835" w:type="dxa"/>
          </w:tcPr>
          <w:p w14:paraId="74538DE8" w14:textId="444C4431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STI Index</w:t>
            </w:r>
          </w:p>
        </w:tc>
        <w:tc>
          <w:tcPr>
            <w:tcW w:w="1701" w:type="dxa"/>
          </w:tcPr>
          <w:p w14:paraId="7C2D4380" w14:textId="4D287D1C" w:rsidR="00803655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^STI</w:t>
            </w:r>
          </w:p>
        </w:tc>
      </w:tr>
      <w:tr w:rsidR="00143480" w:rsidRPr="00143480" w14:paraId="6032C2C0" w14:textId="77777777" w:rsidTr="00143480">
        <w:tc>
          <w:tcPr>
            <w:tcW w:w="2972" w:type="dxa"/>
          </w:tcPr>
          <w:p w14:paraId="6FB0F912" w14:textId="208A3027" w:rsidR="00143480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The Stock Exchange of Thailand</w:t>
            </w:r>
          </w:p>
        </w:tc>
        <w:tc>
          <w:tcPr>
            <w:tcW w:w="1985" w:type="dxa"/>
          </w:tcPr>
          <w:p w14:paraId="73501C20" w14:textId="6DBE7821" w:rsidR="00143480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Thailand</w:t>
            </w:r>
          </w:p>
        </w:tc>
        <w:tc>
          <w:tcPr>
            <w:tcW w:w="2835" w:type="dxa"/>
          </w:tcPr>
          <w:p w14:paraId="6353E9BD" w14:textId="57C24F46" w:rsidR="00143480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SET Index</w:t>
            </w:r>
          </w:p>
        </w:tc>
        <w:tc>
          <w:tcPr>
            <w:tcW w:w="1701" w:type="dxa"/>
          </w:tcPr>
          <w:p w14:paraId="253AEA14" w14:textId="5C4FC95E" w:rsidR="00143480" w:rsidRPr="00143480" w:rsidRDefault="00143480" w:rsidP="0014348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43480">
              <w:rPr>
                <w:rFonts w:ascii="TH SarabunPSK" w:hAnsi="TH SarabunPSK" w:cs="TH SarabunPSK"/>
                <w:sz w:val="32"/>
                <w:szCs w:val="32"/>
              </w:rPr>
              <w:t>^SET.BK</w:t>
            </w:r>
          </w:p>
        </w:tc>
      </w:tr>
      <w:bookmarkEnd w:id="3"/>
    </w:tbl>
    <w:p w14:paraId="589A04AC" w14:textId="77777777" w:rsidR="00CF3B53" w:rsidRPr="00143480" w:rsidRDefault="00CF3B53" w:rsidP="0014348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8F937C" w14:textId="77777777" w:rsidR="002648F4" w:rsidRDefault="002648F4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4EFCE79" w14:textId="77777777" w:rsidR="002648F4" w:rsidRDefault="002648F4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C96684" w14:textId="77777777" w:rsidR="001A13AF" w:rsidRDefault="001A13AF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2FFEDB" w14:textId="5259AF42" w:rsidR="00803655" w:rsidRPr="00143480" w:rsidRDefault="00143480" w:rsidP="00143480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  <w:r w:rsidRPr="00143480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ตาราง </w:t>
      </w:r>
      <w:r w:rsidRPr="00143480">
        <w:rPr>
          <w:rFonts w:ascii="TH SarabunPSK" w:hAnsi="TH SarabunPSK" w:cs="TH SarabunPSK"/>
          <w:b/>
          <w:bCs/>
          <w:sz w:val="36"/>
          <w:szCs w:val="36"/>
        </w:rPr>
        <w:t xml:space="preserve">2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143480">
        <w:rPr>
          <w:rFonts w:ascii="TH SarabunPSK" w:hAnsi="TH SarabunPSK" w:cs="TH SarabunPSK"/>
          <w:b/>
          <w:bCs/>
          <w:sz w:val="36"/>
          <w:szCs w:val="36"/>
          <w:cs/>
        </w:rPr>
        <w:t>แสดงระยะเวลาการทดสอบดัชนีตลาดหุ้น</w:t>
      </w:r>
      <w:r w:rsidR="009F5DFC">
        <w:rPr>
          <w:rFonts w:ascii="TH SarabunPSK" w:hAnsi="TH SarabunPSK" w:cs="TH SarabunPSK"/>
          <w:b/>
          <w:bCs/>
          <w:sz w:val="36"/>
          <w:szCs w:val="36"/>
          <w:cs/>
        </w:rPr>
        <w:t>ในกลุ่ม</w:t>
      </w:r>
      <w:r w:rsidRPr="00143480">
        <w:rPr>
          <w:rFonts w:ascii="TH SarabunPSK" w:hAnsi="TH SarabunPSK" w:cs="TH SarabunPSK"/>
          <w:b/>
          <w:bCs/>
          <w:sz w:val="36"/>
          <w:szCs w:val="36"/>
          <w:cs/>
        </w:rPr>
        <w:t>ประเทศแถบเอเชีย (</w:t>
      </w:r>
      <w:r w:rsidRPr="00143480">
        <w:rPr>
          <w:rFonts w:ascii="TH SarabunPSK" w:hAnsi="TH SarabunPSK" w:cs="TH SarabunPSK"/>
          <w:b/>
          <w:bCs/>
          <w:sz w:val="36"/>
          <w:szCs w:val="36"/>
        </w:rPr>
        <w:t>Stock Market Index)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143480">
        <w:rPr>
          <w:rFonts w:ascii="TH SarabunPSK" w:hAnsi="TH SarabunPSK" w:cs="TH SarabunPSK"/>
          <w:b/>
          <w:bCs/>
          <w:sz w:val="36"/>
          <w:szCs w:val="36"/>
          <w:cs/>
        </w:rPr>
        <w:t xml:space="preserve">รวมทั้งสิ้น </w:t>
      </w:r>
      <w:r w:rsidRPr="00143480">
        <w:rPr>
          <w:rFonts w:ascii="TH SarabunPSK" w:hAnsi="TH SarabunPSK" w:cs="TH SarabunPSK"/>
          <w:b/>
          <w:bCs/>
          <w:sz w:val="36"/>
          <w:szCs w:val="36"/>
        </w:rPr>
        <w:t>10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Pr="00143480">
        <w:rPr>
          <w:rFonts w:ascii="TH SarabunPSK" w:hAnsi="TH SarabunPSK" w:cs="TH SarabunPSK"/>
          <w:b/>
          <w:bCs/>
          <w:sz w:val="36"/>
          <w:szCs w:val="36"/>
          <w:cs/>
        </w:rPr>
        <w:t xml:space="preserve">ดัชนีของตลาดหุ้นโดยใช้ข้อมูลทดสอบ ตั้งแต่วันที่ 30 กันยายน </w:t>
      </w:r>
      <w:r w:rsidR="000436E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พ.ศ. </w:t>
      </w:r>
      <w:r w:rsidRPr="00143480">
        <w:rPr>
          <w:rFonts w:ascii="TH SarabunPSK" w:hAnsi="TH SarabunPSK" w:cs="TH SarabunPSK"/>
          <w:b/>
          <w:bCs/>
          <w:sz w:val="36"/>
          <w:szCs w:val="36"/>
          <w:cs/>
        </w:rPr>
        <w:t xml:space="preserve">2556 ถึง วันที่ 30 กันยายน </w:t>
      </w:r>
      <w:r w:rsidR="000436ED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พ.ศ. </w:t>
      </w:r>
      <w:r w:rsidRPr="00143480">
        <w:rPr>
          <w:rFonts w:ascii="TH SarabunPSK" w:hAnsi="TH SarabunPSK" w:cs="TH SarabunPSK"/>
          <w:b/>
          <w:bCs/>
          <w:sz w:val="36"/>
          <w:szCs w:val="36"/>
          <w:cs/>
        </w:rPr>
        <w:t>2566</w:t>
      </w:r>
    </w:p>
    <w:p w14:paraId="41F5DC1B" w14:textId="77777777" w:rsidR="00143480" w:rsidRDefault="00143480" w:rsidP="00533862">
      <w:pPr>
        <w:rPr>
          <w:rFonts w:ascii="TH SarabunPSK" w:hAnsi="TH SarabunPSK" w:cs="TH SarabunPSK"/>
          <w:b/>
          <w:bCs/>
          <w:sz w:val="36"/>
          <w:szCs w:val="36"/>
          <w:cs/>
        </w:rPr>
      </w:pP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085"/>
        <w:gridCol w:w="2780"/>
        <w:gridCol w:w="4156"/>
      </w:tblGrid>
      <w:tr w:rsidR="001F1A86" w14:paraId="20A31013" w14:textId="77777777" w:rsidTr="00700017">
        <w:tc>
          <w:tcPr>
            <w:tcW w:w="4962" w:type="dxa"/>
            <w:gridSpan w:val="2"/>
            <w:vMerge w:val="restart"/>
            <w:vAlign w:val="center"/>
          </w:tcPr>
          <w:p w14:paraId="186C848C" w14:textId="679FC0BC" w:rsidR="002C7D17" w:rsidRDefault="002C7D17" w:rsidP="00700017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7F065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Product</w:t>
            </w:r>
          </w:p>
        </w:tc>
        <w:tc>
          <w:tcPr>
            <w:tcW w:w="4252" w:type="dxa"/>
          </w:tcPr>
          <w:p w14:paraId="1625BD3D" w14:textId="3CF4E2B8" w:rsidR="002C7D17" w:rsidRDefault="002C7D17" w:rsidP="002C7D17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7F065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ระยะเวลาการทดสอบ (</w:t>
            </w:r>
            <w:r w:rsidR="005B735B" w:rsidRPr="007F065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Years</w:t>
            </w:r>
            <w:r w:rsidRPr="007F065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2C7D17" w:rsidRPr="005B735B" w14:paraId="48B5AA52" w14:textId="77777777" w:rsidTr="00F933EF">
        <w:tc>
          <w:tcPr>
            <w:tcW w:w="4962" w:type="dxa"/>
            <w:gridSpan w:val="2"/>
            <w:vMerge/>
          </w:tcPr>
          <w:p w14:paraId="354919E8" w14:textId="77777777" w:rsidR="002C7D17" w:rsidRDefault="002C7D17" w:rsidP="00533862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4252" w:type="dxa"/>
          </w:tcPr>
          <w:p w14:paraId="7EE61D4E" w14:textId="3CC43842" w:rsidR="007000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B735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ระยะเวลา</w:t>
            </w:r>
            <w:r w:rsidR="004A7B7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ของข้อมูลเป็น</w:t>
            </w:r>
          </w:p>
          <w:p w14:paraId="198231E7" w14:textId="1E31B0A7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B735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แบบรายวัน (</w:t>
            </w:r>
            <w:r w:rsidR="002C0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 xml:space="preserve">Daily </w:t>
            </w:r>
            <w:r w:rsidR="00F8701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</w:t>
            </w:r>
            <w:r w:rsidRPr="005B735B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imeframe</w:t>
            </w:r>
            <w:r w:rsidR="002C015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</w:t>
            </w:r>
            <w:r w:rsidRPr="005B735B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  <w:p w14:paraId="5073A3FC" w14:textId="07CF860C" w:rsidR="00700017" w:rsidRPr="005B735B" w:rsidRDefault="00700017" w:rsidP="005B735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ตลอดระยะเวลา</w:t>
            </w:r>
            <w:r w:rsidR="002C015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หน่วยปี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Years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</w:tr>
      <w:tr w:rsidR="002C7D17" w14:paraId="4C7DEB36" w14:textId="77777777" w:rsidTr="00F933EF">
        <w:tc>
          <w:tcPr>
            <w:tcW w:w="2127" w:type="dxa"/>
            <w:vMerge w:val="restart"/>
          </w:tcPr>
          <w:p w14:paraId="3F4ECE57" w14:textId="77777777" w:rsidR="002C7D17" w:rsidRDefault="002C7D17" w:rsidP="002C7D17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609A572B" w14:textId="77777777" w:rsidR="002C7D17" w:rsidRDefault="002C7D17" w:rsidP="002C7D17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07E1D289" w14:textId="77777777" w:rsidR="002C7D17" w:rsidRDefault="002C7D17" w:rsidP="002C7D17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7C1749FC" w14:textId="77777777" w:rsidR="002C7D17" w:rsidRDefault="002C7D17" w:rsidP="002C7D17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  <w:p w14:paraId="351E32F5" w14:textId="7D568AC9" w:rsidR="002C7D17" w:rsidRPr="007F0657" w:rsidRDefault="002C7D17" w:rsidP="002C7D1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F065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Stock Market</w:t>
            </w:r>
          </w:p>
          <w:p w14:paraId="7C53F356" w14:textId="19464B63" w:rsidR="002C7D17" w:rsidRDefault="002C7D17" w:rsidP="002C7D17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7F065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Index</w:t>
            </w:r>
          </w:p>
        </w:tc>
        <w:tc>
          <w:tcPr>
            <w:tcW w:w="2835" w:type="dxa"/>
          </w:tcPr>
          <w:p w14:paraId="3BAB2B7E" w14:textId="4BF0276F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^BSESN</w:t>
            </w:r>
          </w:p>
        </w:tc>
        <w:tc>
          <w:tcPr>
            <w:tcW w:w="4252" w:type="dxa"/>
          </w:tcPr>
          <w:p w14:paraId="30B0675A" w14:textId="4F1D17BE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4491544F" w14:textId="77777777" w:rsidTr="00F933EF">
        <w:tc>
          <w:tcPr>
            <w:tcW w:w="2127" w:type="dxa"/>
            <w:vMerge/>
          </w:tcPr>
          <w:p w14:paraId="15B5587A" w14:textId="77777777" w:rsidR="002C7D17" w:rsidRDefault="002C7D17" w:rsidP="002C7D1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2835" w:type="dxa"/>
          </w:tcPr>
          <w:p w14:paraId="690FFC56" w14:textId="5725A5AA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^N225</w:t>
            </w:r>
          </w:p>
        </w:tc>
        <w:tc>
          <w:tcPr>
            <w:tcW w:w="4252" w:type="dxa"/>
          </w:tcPr>
          <w:p w14:paraId="25505C0A" w14:textId="775F6948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7F2363FD" w14:textId="77777777" w:rsidTr="00F933EF">
        <w:tc>
          <w:tcPr>
            <w:tcW w:w="2127" w:type="dxa"/>
            <w:vMerge/>
          </w:tcPr>
          <w:p w14:paraId="165C4433" w14:textId="77777777" w:rsidR="002C7D17" w:rsidRDefault="002C7D17" w:rsidP="002C7D1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2835" w:type="dxa"/>
          </w:tcPr>
          <w:p w14:paraId="6CB128C6" w14:textId="7AE753F9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^</w:t>
            </w:r>
            <w:r w:rsidR="002648F4"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H</w:t>
            </w:r>
            <w:r w:rsidR="00174A30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SI</w:t>
            </w:r>
          </w:p>
        </w:tc>
        <w:tc>
          <w:tcPr>
            <w:tcW w:w="4252" w:type="dxa"/>
          </w:tcPr>
          <w:p w14:paraId="6376225F" w14:textId="7BE47145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54FD7833" w14:textId="77777777" w:rsidTr="00F933EF">
        <w:tc>
          <w:tcPr>
            <w:tcW w:w="2127" w:type="dxa"/>
            <w:vMerge/>
          </w:tcPr>
          <w:p w14:paraId="0BBFCA6A" w14:textId="77777777" w:rsidR="002C7D17" w:rsidRDefault="002C7D17" w:rsidP="002C7D1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2835" w:type="dxa"/>
          </w:tcPr>
          <w:p w14:paraId="57C4EE64" w14:textId="7BA48909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399001.SZ</w:t>
            </w:r>
          </w:p>
        </w:tc>
        <w:tc>
          <w:tcPr>
            <w:tcW w:w="4252" w:type="dxa"/>
          </w:tcPr>
          <w:p w14:paraId="38FA60C6" w14:textId="24D2AD93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50C73D51" w14:textId="77777777" w:rsidTr="00F933EF">
        <w:tc>
          <w:tcPr>
            <w:tcW w:w="2127" w:type="dxa"/>
            <w:vMerge/>
          </w:tcPr>
          <w:p w14:paraId="5FC08B4D" w14:textId="77777777" w:rsidR="002C7D17" w:rsidRDefault="002C7D17" w:rsidP="002C7D1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2835" w:type="dxa"/>
          </w:tcPr>
          <w:p w14:paraId="78ACE0DD" w14:textId="722A0B5D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000001.SS</w:t>
            </w:r>
          </w:p>
        </w:tc>
        <w:tc>
          <w:tcPr>
            <w:tcW w:w="4252" w:type="dxa"/>
          </w:tcPr>
          <w:p w14:paraId="1B3B6610" w14:textId="25BE8293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65BBC044" w14:textId="77777777" w:rsidTr="00F933EF">
        <w:tc>
          <w:tcPr>
            <w:tcW w:w="2127" w:type="dxa"/>
            <w:vMerge/>
          </w:tcPr>
          <w:p w14:paraId="339E988C" w14:textId="77777777" w:rsidR="002C7D17" w:rsidRDefault="002C7D17" w:rsidP="002C7D1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2835" w:type="dxa"/>
          </w:tcPr>
          <w:p w14:paraId="664EF83E" w14:textId="5202DA9B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^NSEI</w:t>
            </w:r>
          </w:p>
        </w:tc>
        <w:tc>
          <w:tcPr>
            <w:tcW w:w="4252" w:type="dxa"/>
          </w:tcPr>
          <w:p w14:paraId="7E964400" w14:textId="67CD6CB0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2117F7D0" w14:textId="77777777" w:rsidTr="00F933EF">
        <w:tc>
          <w:tcPr>
            <w:tcW w:w="2127" w:type="dxa"/>
            <w:vMerge/>
          </w:tcPr>
          <w:p w14:paraId="3039904A" w14:textId="77777777" w:rsidR="002C7D17" w:rsidRDefault="002C7D17" w:rsidP="002C7D1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2835" w:type="dxa"/>
          </w:tcPr>
          <w:p w14:paraId="2B613808" w14:textId="528954D5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^KS11</w:t>
            </w:r>
          </w:p>
        </w:tc>
        <w:tc>
          <w:tcPr>
            <w:tcW w:w="4252" w:type="dxa"/>
          </w:tcPr>
          <w:p w14:paraId="4BAF59E1" w14:textId="0C8F0F4C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2F0A4758" w14:textId="77777777" w:rsidTr="00F933EF">
        <w:tc>
          <w:tcPr>
            <w:tcW w:w="2127" w:type="dxa"/>
            <w:vMerge/>
          </w:tcPr>
          <w:p w14:paraId="7900A12E" w14:textId="77777777" w:rsidR="002C7D17" w:rsidRDefault="002C7D17" w:rsidP="002C7D1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2835" w:type="dxa"/>
          </w:tcPr>
          <w:p w14:paraId="28345C85" w14:textId="79885820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^TWII</w:t>
            </w:r>
          </w:p>
        </w:tc>
        <w:tc>
          <w:tcPr>
            <w:tcW w:w="4252" w:type="dxa"/>
          </w:tcPr>
          <w:p w14:paraId="7BCE2910" w14:textId="33F904A3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642AF750" w14:textId="77777777" w:rsidTr="00F933EF">
        <w:tc>
          <w:tcPr>
            <w:tcW w:w="2127" w:type="dxa"/>
            <w:vMerge/>
          </w:tcPr>
          <w:p w14:paraId="1AF9255B" w14:textId="77777777" w:rsidR="002C7D17" w:rsidRDefault="002C7D17" w:rsidP="002C7D1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2835" w:type="dxa"/>
          </w:tcPr>
          <w:p w14:paraId="631ACBF4" w14:textId="7EA9C147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^STI</w:t>
            </w:r>
          </w:p>
        </w:tc>
        <w:tc>
          <w:tcPr>
            <w:tcW w:w="4252" w:type="dxa"/>
          </w:tcPr>
          <w:p w14:paraId="160F3CD0" w14:textId="1FF29869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2266D3DF" w14:textId="77777777" w:rsidTr="00F933EF">
        <w:tc>
          <w:tcPr>
            <w:tcW w:w="2127" w:type="dxa"/>
            <w:vMerge/>
          </w:tcPr>
          <w:p w14:paraId="4EB17E99" w14:textId="77777777" w:rsidR="002C7D17" w:rsidRDefault="002C7D17" w:rsidP="002C7D17">
            <w:pPr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</w:p>
        </w:tc>
        <w:tc>
          <w:tcPr>
            <w:tcW w:w="2835" w:type="dxa"/>
          </w:tcPr>
          <w:p w14:paraId="0A528302" w14:textId="5168B229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^SET.BK</w:t>
            </w:r>
          </w:p>
        </w:tc>
        <w:tc>
          <w:tcPr>
            <w:tcW w:w="4252" w:type="dxa"/>
          </w:tcPr>
          <w:p w14:paraId="1A78ABE3" w14:textId="473972B0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  <w:tr w:rsidR="002C7D17" w14:paraId="5F33B077" w14:textId="77777777" w:rsidTr="00F933EF">
        <w:tc>
          <w:tcPr>
            <w:tcW w:w="2127" w:type="dxa"/>
          </w:tcPr>
          <w:p w14:paraId="5F5EB651" w14:textId="534C2CF7" w:rsidR="002C7D17" w:rsidRDefault="002C7D17" w:rsidP="00700017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7F065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Total</w:t>
            </w:r>
          </w:p>
        </w:tc>
        <w:tc>
          <w:tcPr>
            <w:tcW w:w="2835" w:type="dxa"/>
          </w:tcPr>
          <w:p w14:paraId="4F851DBD" w14:textId="59096B05" w:rsidR="002C7D17" w:rsidRPr="00F933EF" w:rsidRDefault="002C7D17" w:rsidP="00F933EF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7F065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 Index</w:t>
            </w:r>
          </w:p>
        </w:tc>
        <w:tc>
          <w:tcPr>
            <w:tcW w:w="4252" w:type="dxa"/>
          </w:tcPr>
          <w:p w14:paraId="40D2AD1C" w14:textId="2FC2C858" w:rsidR="002C7D17" w:rsidRDefault="005B735B" w:rsidP="005B735B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>10</w:t>
            </w:r>
          </w:p>
        </w:tc>
      </w:tr>
    </w:tbl>
    <w:p w14:paraId="29120546" w14:textId="77777777" w:rsidR="00803655" w:rsidRDefault="00803655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7DCECD" w14:textId="77777777" w:rsidR="00803655" w:rsidRDefault="00803655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8AC9D90" w14:textId="77777777" w:rsidR="00143480" w:rsidRDefault="00143480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D9BC7D" w14:textId="77777777" w:rsidR="00143480" w:rsidRDefault="00143480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25C69F" w14:textId="77777777" w:rsidR="00143480" w:rsidRDefault="00143480" w:rsidP="00700017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50AF72FE" w14:textId="77777777" w:rsidR="00143480" w:rsidRDefault="00143480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47799B" w14:textId="77777777" w:rsidR="001A13AF" w:rsidRDefault="001A13AF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77E929E" w14:textId="77777777" w:rsidR="001A13AF" w:rsidRDefault="001A13AF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A92680" w14:textId="77777777" w:rsidR="00143480" w:rsidRDefault="00143480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9A965D" w14:textId="77777777" w:rsidR="00143480" w:rsidRDefault="00143480" w:rsidP="00533862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368074" w14:textId="3604F7E0" w:rsidR="00143480" w:rsidRDefault="00810E14" w:rsidP="00FB4EA5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36"/>
          <w:szCs w:val="36"/>
        </w:rPr>
        <w:t>5</w:t>
      </w:r>
    </w:p>
    <w:p w14:paraId="2476C8D7" w14:textId="22AD19E7" w:rsidR="002A6AB5" w:rsidRDefault="00810E14" w:rsidP="00DE4DB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</w:t>
      </w:r>
      <w:r w:rsidR="00070F96">
        <w:rPr>
          <w:rFonts w:ascii="TH SarabunPSK" w:hAnsi="TH SarabunPSK" w:cs="TH SarabunPSK" w:hint="cs"/>
          <w:b/>
          <w:bCs/>
          <w:sz w:val="36"/>
          <w:szCs w:val="36"/>
          <w:cs/>
        </w:rPr>
        <w:t>ศึกษา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/>
          <w:b/>
          <w:bCs/>
          <w:sz w:val="36"/>
          <w:szCs w:val="36"/>
        </w:rPr>
        <w:t>Results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)</w:t>
      </w:r>
    </w:p>
    <w:p w14:paraId="512E9F86" w14:textId="77777777" w:rsidR="00476A63" w:rsidRDefault="00476A63" w:rsidP="00DE4DB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0DA375C" w14:textId="60AF815A" w:rsidR="00EA4D29" w:rsidRDefault="00327D83" w:rsidP="00DE4DBF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  <w:bookmarkStart w:id="4" w:name="_Hlk149650894"/>
      <w:r w:rsidRPr="00327D83">
        <w:rPr>
          <w:rFonts w:ascii="TH SarabunPSK" w:hAnsi="TH SarabunPSK" w:cs="TH SarabunPSK"/>
          <w:b/>
          <w:bCs/>
          <w:sz w:val="36"/>
          <w:szCs w:val="36"/>
          <w:cs/>
        </w:rPr>
        <w:t xml:space="preserve">ตารางที่ </w:t>
      </w:r>
      <w:r w:rsidR="00AB5A44">
        <w:rPr>
          <w:rFonts w:ascii="TH SarabunPSK" w:hAnsi="TH SarabunPSK" w:cs="TH SarabunPSK"/>
          <w:b/>
          <w:bCs/>
          <w:sz w:val="36"/>
          <w:szCs w:val="36"/>
        </w:rPr>
        <w:t>3</w:t>
      </w:r>
      <w:r w:rsidRPr="00327D83"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r w:rsidRPr="00327D83">
        <w:rPr>
          <w:rFonts w:ascii="TH SarabunPSK" w:hAnsi="TH SarabunPSK" w:cs="TH SarabunPSK"/>
          <w:b/>
          <w:bCs/>
          <w:sz w:val="36"/>
          <w:szCs w:val="36"/>
          <w:cs/>
        </w:rPr>
        <w:t>แสดงผลการทดสอบของดัชนีตลาดหุ้นใน</w:t>
      </w:r>
      <w:r w:rsidR="00A646C7">
        <w:rPr>
          <w:rFonts w:ascii="TH SarabunPSK" w:hAnsi="TH SarabunPSK" w:cs="TH SarabunPSK" w:hint="cs"/>
          <w:b/>
          <w:bCs/>
          <w:sz w:val="36"/>
          <w:szCs w:val="36"/>
          <w:cs/>
        </w:rPr>
        <w:t>กลุ่ม</w:t>
      </w:r>
      <w:r w:rsidRPr="00327D83">
        <w:rPr>
          <w:rFonts w:ascii="TH SarabunPSK" w:hAnsi="TH SarabunPSK" w:cs="TH SarabunPSK"/>
          <w:b/>
          <w:bCs/>
          <w:sz w:val="36"/>
          <w:szCs w:val="36"/>
          <w:cs/>
        </w:rPr>
        <w:t>ประเทศแถบเอเชีย (</w:t>
      </w:r>
      <w:r w:rsidR="00A646C7">
        <w:rPr>
          <w:rFonts w:ascii="TH SarabunPSK" w:hAnsi="TH SarabunPSK" w:cs="TH SarabunPSK"/>
          <w:b/>
          <w:bCs/>
          <w:sz w:val="36"/>
          <w:szCs w:val="36"/>
        </w:rPr>
        <w:t xml:space="preserve">Asian </w:t>
      </w:r>
      <w:r w:rsidRPr="00327D83">
        <w:rPr>
          <w:rFonts w:ascii="TH SarabunPSK" w:hAnsi="TH SarabunPSK" w:cs="TH SarabunPSK"/>
          <w:b/>
          <w:bCs/>
          <w:sz w:val="36"/>
          <w:szCs w:val="36"/>
        </w:rPr>
        <w:t xml:space="preserve">Stock Market Index) </w:t>
      </w:r>
      <w:r w:rsidRPr="00327D83">
        <w:rPr>
          <w:rFonts w:ascii="TH SarabunPSK" w:hAnsi="TH SarabunPSK" w:cs="TH SarabunPSK"/>
          <w:b/>
          <w:bCs/>
          <w:sz w:val="36"/>
          <w:szCs w:val="36"/>
          <w:cs/>
        </w:rPr>
        <w:t>รวมทั้งสิ้น 10 ดัชนี โดยเป็นกลยุทธ์แบบซื้อ</w:t>
      </w:r>
      <w:r w:rsidR="00A646C7">
        <w:rPr>
          <w:rFonts w:ascii="TH SarabunPSK" w:hAnsi="TH SarabunPSK" w:cs="TH SarabunPSK" w:hint="cs"/>
          <w:b/>
          <w:bCs/>
          <w:sz w:val="36"/>
          <w:szCs w:val="36"/>
          <w:cs/>
        </w:rPr>
        <w:t>แล</w:t>
      </w:r>
      <w:r w:rsidR="00BD3295">
        <w:rPr>
          <w:rFonts w:ascii="TH SarabunPSK" w:hAnsi="TH SarabunPSK" w:cs="TH SarabunPSK" w:hint="cs"/>
          <w:b/>
          <w:bCs/>
          <w:sz w:val="36"/>
          <w:szCs w:val="36"/>
          <w:cs/>
        </w:rPr>
        <w:t>ะ</w:t>
      </w:r>
      <w:r w:rsidR="00A646C7">
        <w:rPr>
          <w:rFonts w:ascii="TH SarabunPSK" w:hAnsi="TH SarabunPSK" w:cs="TH SarabunPSK" w:hint="cs"/>
          <w:b/>
          <w:bCs/>
          <w:sz w:val="36"/>
          <w:szCs w:val="36"/>
          <w:cs/>
        </w:rPr>
        <w:t>ถือไว้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/>
          <w:b/>
          <w:bCs/>
          <w:sz w:val="36"/>
          <w:szCs w:val="36"/>
        </w:rPr>
        <w:t>Buy and Hold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)</w:t>
      </w:r>
    </w:p>
    <w:p w14:paraId="6F1C6815" w14:textId="77777777" w:rsidR="0046026D" w:rsidRDefault="0046026D" w:rsidP="00DE4DBF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</w:p>
    <w:p w14:paraId="7201B680" w14:textId="0EF60AE4" w:rsidR="00DE4DBF" w:rsidRDefault="00DE4DBF" w:rsidP="00E34951">
      <w:pPr>
        <w:pStyle w:val="NoSpacing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  <w:r w:rsidRPr="00EA2208">
        <w:rPr>
          <w:rFonts w:ascii="TH SarabunPSK" w:hAnsi="TH SarabunPSK" w:cs="TH SarabunPSK"/>
          <w:sz w:val="32"/>
          <w:szCs w:val="32"/>
          <w:cs/>
        </w:rPr>
        <w:t>ด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EA2208">
        <w:rPr>
          <w:rFonts w:ascii="TH SarabunPSK" w:hAnsi="TH SarabunPSK" w:cs="TH SarabunPSK"/>
          <w:sz w:val="32"/>
          <w:szCs w:val="32"/>
          <w:cs/>
        </w:rPr>
        <w:t>ชนีราคาหล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EA2208">
        <w:rPr>
          <w:rFonts w:ascii="TH SarabunPSK" w:hAnsi="TH SarabunPSK" w:cs="TH SarabunPSK"/>
          <w:sz w:val="32"/>
          <w:szCs w:val="32"/>
          <w:cs/>
        </w:rPr>
        <w:t>กทรัพย์ของเอเชียของกลยุทธ์</w:t>
      </w:r>
      <w:r>
        <w:rPr>
          <w:rFonts w:ascii="TH SarabunPSK" w:hAnsi="TH SarabunPSK" w:cs="TH SarabunPSK" w:hint="cs"/>
          <w:sz w:val="32"/>
          <w:szCs w:val="32"/>
          <w:cs/>
        </w:rPr>
        <w:t>ซื้อและถือไว้</w:t>
      </w:r>
      <w:r w:rsidRPr="00EA2208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Pr="00EA2208">
        <w:rPr>
          <w:rFonts w:ascii="TH SarabunPSK" w:hAnsi="TH SarabunPSK" w:cs="TH SarabunPSK"/>
          <w:sz w:val="32"/>
          <w:szCs w:val="32"/>
        </w:rPr>
        <w:t>buy and hold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5B5EF4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EA2208">
        <w:rPr>
          <w:rFonts w:ascii="TH SarabunPSK" w:hAnsi="TH SarabunPSK" w:cs="TH SarabunPSK"/>
          <w:sz w:val="32"/>
          <w:szCs w:val="32"/>
          <w:cs/>
        </w:rPr>
        <w:t>ด</w:t>
      </w:r>
      <w:r>
        <w:rPr>
          <w:rFonts w:ascii="TH SarabunPSK" w:hAnsi="TH SarabunPSK" w:cs="TH SarabunPSK" w:hint="cs"/>
          <w:sz w:val="32"/>
          <w:szCs w:val="32"/>
          <w:cs/>
        </w:rPr>
        <w:t>ัช</w:t>
      </w:r>
      <w:r w:rsidRPr="00EA2208">
        <w:rPr>
          <w:rFonts w:ascii="TH SarabunPSK" w:hAnsi="TH SarabunPSK" w:cs="TH SarabunPSK"/>
          <w:sz w:val="32"/>
          <w:szCs w:val="32"/>
          <w:cs/>
        </w:rPr>
        <w:t>นีจาก (</w:t>
      </w:r>
      <w:r w:rsidRPr="00EA2208">
        <w:rPr>
          <w:rFonts w:ascii="TH SarabunPSK" w:hAnsi="TH SarabunPSK" w:cs="TH SarabunPSK"/>
          <w:sz w:val="32"/>
          <w:szCs w:val="32"/>
        </w:rPr>
        <w:t xml:space="preserve">Bombay Stock Exchange, India) </w:t>
      </w:r>
      <w:r w:rsidRPr="00EA2208">
        <w:rPr>
          <w:rFonts w:ascii="TH SarabunPSK" w:hAnsi="TH SarabunPSK" w:cs="TH SarabunPSK"/>
          <w:sz w:val="32"/>
          <w:szCs w:val="32"/>
          <w:cs/>
        </w:rPr>
        <w:t>ไป จนถึง (</w:t>
      </w:r>
      <w:r w:rsidRPr="00EA2208">
        <w:rPr>
          <w:rFonts w:ascii="TH SarabunPSK" w:hAnsi="TH SarabunPSK" w:cs="TH SarabunPSK"/>
          <w:sz w:val="32"/>
          <w:szCs w:val="32"/>
        </w:rPr>
        <w:t xml:space="preserve">The Stock Exchange of Thailand, Thailand) </w:t>
      </w:r>
      <w:r w:rsidR="002D3C6E" w:rsidRPr="007C0BA4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2D3C6E">
        <w:rPr>
          <w:rFonts w:ascii="TH SarabunPSK" w:hAnsi="TH SarabunPSK" w:cs="TH SarabunPSK" w:hint="cs"/>
          <w:sz w:val="32"/>
          <w:szCs w:val="32"/>
          <w:cs/>
        </w:rPr>
        <w:t>ผล</w:t>
      </w:r>
      <w:r w:rsidR="002D3C6E" w:rsidRPr="007C0BA4">
        <w:rPr>
          <w:rFonts w:ascii="TH SarabunPSK" w:hAnsi="TH SarabunPSK" w:cs="TH SarabunPSK" w:hint="cs"/>
          <w:sz w:val="32"/>
          <w:szCs w:val="32"/>
          <w:cs/>
        </w:rPr>
        <w:t>การทดสอบการวิจัย</w:t>
      </w:r>
      <w:r w:rsidR="002D3C6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A2208">
        <w:rPr>
          <w:rFonts w:ascii="TH SarabunPSK" w:hAnsi="TH SarabunPSK" w:cs="TH SarabunPSK"/>
          <w:sz w:val="32"/>
          <w:szCs w:val="32"/>
          <w:cs/>
        </w:rPr>
        <w:t>พบว่าท</w:t>
      </w:r>
      <w:r>
        <w:rPr>
          <w:rFonts w:ascii="TH SarabunPSK" w:hAnsi="TH SarabunPSK" w:cs="TH SarabunPSK" w:hint="cs"/>
          <w:sz w:val="32"/>
          <w:szCs w:val="32"/>
          <w:cs/>
        </w:rPr>
        <w:t>ั้ง</w:t>
      </w:r>
      <w:r w:rsidRPr="00EA2208">
        <w:rPr>
          <w:rFonts w:ascii="TH SarabunPSK" w:hAnsi="TH SarabunPSK" w:cs="TH SarabunPSK"/>
          <w:sz w:val="32"/>
          <w:szCs w:val="32"/>
          <w:cs/>
        </w:rPr>
        <w:t xml:space="preserve"> 10 ด</w:t>
      </w:r>
      <w:r>
        <w:rPr>
          <w:rFonts w:ascii="TH SarabunPSK" w:hAnsi="TH SarabunPSK" w:cs="TH SarabunPSK" w:hint="cs"/>
          <w:sz w:val="32"/>
          <w:szCs w:val="32"/>
          <w:cs/>
        </w:rPr>
        <w:t>ัช</w:t>
      </w:r>
      <w:r w:rsidRPr="00EA2208">
        <w:rPr>
          <w:rFonts w:ascii="TH SarabunPSK" w:hAnsi="TH SarabunPSK" w:cs="TH SarabunPSK"/>
          <w:sz w:val="32"/>
          <w:szCs w:val="32"/>
          <w:cs/>
        </w:rPr>
        <w:t>นีมี</w:t>
      </w:r>
      <w:r w:rsidR="003708BB" w:rsidRPr="00EA2208">
        <w:rPr>
          <w:rFonts w:ascii="TH SarabunPSK" w:hAnsi="TH SarabunPSK" w:cs="TH SarabunPSK"/>
          <w:sz w:val="32"/>
          <w:szCs w:val="32"/>
          <w:cs/>
        </w:rPr>
        <w:t>ค่าเฉลี่ยผลตอบแทน 10 ว</w:t>
      </w:r>
      <w:r w:rsidR="003708BB">
        <w:rPr>
          <w:rFonts w:ascii="TH SarabunPSK" w:hAnsi="TH SarabunPSK" w:cs="TH SarabunPSK" w:hint="cs"/>
          <w:sz w:val="32"/>
          <w:szCs w:val="32"/>
          <w:cs/>
        </w:rPr>
        <w:t>ั</w:t>
      </w:r>
      <w:r w:rsidR="003708BB" w:rsidRPr="00EA2208">
        <w:rPr>
          <w:rFonts w:ascii="TH SarabunPSK" w:hAnsi="TH SarabunPSK" w:cs="TH SarabunPSK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เป็นบวก</w:t>
      </w:r>
      <w:r w:rsidR="003708BB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EA2208">
        <w:rPr>
          <w:rFonts w:ascii="TH SarabunPSK" w:hAnsi="TH SarabunPSK" w:cs="TH SarabunPSK"/>
          <w:sz w:val="32"/>
          <w:szCs w:val="32"/>
          <w:cs/>
        </w:rPr>
        <w:t>ความเบ้</w:t>
      </w:r>
      <w:r w:rsidR="009E5545" w:rsidRPr="00EA2208">
        <w:rPr>
          <w:rFonts w:ascii="TH SarabunPSK" w:hAnsi="TH SarabunPSK" w:cs="TH SarabunPSK"/>
          <w:sz w:val="32"/>
          <w:szCs w:val="32"/>
          <w:cs/>
        </w:rPr>
        <w:t>เป็นลบ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="009E5545">
        <w:rPr>
          <w:rFonts w:ascii="TH SarabunPSK" w:hAnsi="TH SarabunPSK" w:cs="TH SarabunPSK"/>
          <w:sz w:val="32"/>
          <w:szCs w:val="32"/>
        </w:rPr>
        <w:t xml:space="preserve">Negative </w:t>
      </w:r>
      <w:r>
        <w:rPr>
          <w:rFonts w:ascii="TH SarabunPSK" w:hAnsi="TH SarabunPSK" w:cs="TH SarabunPSK"/>
          <w:sz w:val="32"/>
          <w:szCs w:val="32"/>
        </w:rPr>
        <w:t>Skewness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E5545">
        <w:rPr>
          <w:rFonts w:ascii="TH SarabunPSK" w:hAnsi="TH SarabunPSK" w:cs="TH SarabunPSK" w:hint="cs"/>
          <w:sz w:val="32"/>
          <w:szCs w:val="32"/>
          <w:cs/>
        </w:rPr>
        <w:t>อย่างมี</w:t>
      </w:r>
      <w:r w:rsidRPr="00EA2208">
        <w:rPr>
          <w:rFonts w:ascii="TH SarabunPSK" w:hAnsi="TH SarabunPSK" w:cs="TH SarabunPSK"/>
          <w:sz w:val="32"/>
          <w:szCs w:val="32"/>
          <w:cs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ัย</w:t>
      </w:r>
      <w:r w:rsidRPr="00EA2208">
        <w:rPr>
          <w:rFonts w:ascii="TH SarabunPSK" w:hAnsi="TH SarabunPSK" w:cs="TH SarabunPSK"/>
          <w:sz w:val="32"/>
          <w:szCs w:val="32"/>
          <w:cs/>
        </w:rPr>
        <w:t>ส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A2208">
        <w:rPr>
          <w:rFonts w:ascii="TH SarabunPSK" w:hAnsi="TH SarabunPSK" w:cs="TH SarabunPSK"/>
          <w:sz w:val="32"/>
          <w:szCs w:val="32"/>
          <w:cs/>
        </w:rPr>
        <w:t>ค</w:t>
      </w:r>
      <w:r>
        <w:rPr>
          <w:rFonts w:ascii="TH SarabunPSK" w:hAnsi="TH SarabunPSK" w:cs="TH SarabunPSK" w:hint="cs"/>
          <w:sz w:val="32"/>
          <w:szCs w:val="32"/>
          <w:cs/>
        </w:rPr>
        <w:t>ัญ</w:t>
      </w:r>
      <w:r w:rsidRPr="00EA2208">
        <w:rPr>
          <w:rFonts w:ascii="TH SarabunPSK" w:hAnsi="TH SarabunPSK" w:cs="TH SarabunPSK"/>
          <w:sz w:val="32"/>
          <w:szCs w:val="32"/>
          <w:cs/>
        </w:rPr>
        <w:t>ทางสถิติ</w:t>
      </w:r>
      <w:r w:rsidR="00C20791">
        <w:rPr>
          <w:rFonts w:ascii="TH SarabunPSK" w:hAnsi="TH SarabunPSK" w:cs="TH SarabunPSK" w:hint="cs"/>
          <w:sz w:val="32"/>
          <w:szCs w:val="32"/>
          <w:cs/>
        </w:rPr>
        <w:t>ที่ระดับ 0.05</w:t>
      </w:r>
      <w:r w:rsidRPr="00EA2208">
        <w:rPr>
          <w:rFonts w:ascii="TH SarabunPSK" w:hAnsi="TH SarabunPSK" w:cs="TH SarabunPSK"/>
          <w:sz w:val="32"/>
          <w:szCs w:val="32"/>
          <w:cs/>
        </w:rPr>
        <w:t xml:space="preserve"> และมีค่าความโด่ง</w:t>
      </w:r>
      <w:r w:rsidR="00DB2EE1">
        <w:rPr>
          <w:rFonts w:ascii="TH SarabunPSK" w:hAnsi="TH SarabunPSK" w:cs="TH SarabunPSK" w:hint="cs"/>
          <w:sz w:val="32"/>
          <w:szCs w:val="32"/>
          <w:cs/>
        </w:rPr>
        <w:t>มากกว่า 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B2EE1">
        <w:rPr>
          <w:rFonts w:ascii="TH SarabunPSK" w:hAnsi="TH SarabunPSK" w:cs="TH SarabunPSK"/>
          <w:sz w:val="32"/>
          <w:szCs w:val="32"/>
        </w:rPr>
        <w:t>Leptokurtic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2A3753">
        <w:rPr>
          <w:rFonts w:ascii="TH SarabunPSK" w:hAnsi="TH SarabunPSK" w:cs="TH SarabunPSK" w:hint="cs"/>
          <w:sz w:val="32"/>
          <w:szCs w:val="32"/>
          <w:cs/>
        </w:rPr>
        <w:t xml:space="preserve"> อย่างมี</w:t>
      </w:r>
      <w:r w:rsidR="002A3753" w:rsidRPr="00EA2208">
        <w:rPr>
          <w:rFonts w:ascii="TH SarabunPSK" w:hAnsi="TH SarabunPSK" w:cs="TH SarabunPSK"/>
          <w:sz w:val="32"/>
          <w:szCs w:val="32"/>
          <w:cs/>
        </w:rPr>
        <w:t>น</w:t>
      </w:r>
      <w:r w:rsidR="002A3753">
        <w:rPr>
          <w:rFonts w:ascii="TH SarabunPSK" w:hAnsi="TH SarabunPSK" w:cs="TH SarabunPSK" w:hint="cs"/>
          <w:sz w:val="32"/>
          <w:szCs w:val="32"/>
          <w:cs/>
        </w:rPr>
        <w:t>ัย</w:t>
      </w:r>
      <w:r w:rsidR="002A3753" w:rsidRPr="00EA2208">
        <w:rPr>
          <w:rFonts w:ascii="TH SarabunPSK" w:hAnsi="TH SarabunPSK" w:cs="TH SarabunPSK"/>
          <w:sz w:val="32"/>
          <w:szCs w:val="32"/>
          <w:cs/>
        </w:rPr>
        <w:t>ส</w:t>
      </w:r>
      <w:r w:rsidR="002A3753">
        <w:rPr>
          <w:rFonts w:ascii="TH SarabunPSK" w:hAnsi="TH SarabunPSK" w:cs="TH SarabunPSK" w:hint="cs"/>
          <w:sz w:val="32"/>
          <w:szCs w:val="32"/>
          <w:cs/>
        </w:rPr>
        <w:t>ำ</w:t>
      </w:r>
      <w:r w:rsidR="002A3753" w:rsidRPr="00EA2208">
        <w:rPr>
          <w:rFonts w:ascii="TH SarabunPSK" w:hAnsi="TH SarabunPSK" w:cs="TH SarabunPSK"/>
          <w:sz w:val="32"/>
          <w:szCs w:val="32"/>
          <w:cs/>
        </w:rPr>
        <w:t>ค</w:t>
      </w:r>
      <w:r w:rsidR="002A3753">
        <w:rPr>
          <w:rFonts w:ascii="TH SarabunPSK" w:hAnsi="TH SarabunPSK" w:cs="TH SarabunPSK" w:hint="cs"/>
          <w:sz w:val="32"/>
          <w:szCs w:val="32"/>
          <w:cs/>
        </w:rPr>
        <w:t>ัญ</w:t>
      </w:r>
      <w:r w:rsidR="002A3753" w:rsidRPr="00EA2208">
        <w:rPr>
          <w:rFonts w:ascii="TH SarabunPSK" w:hAnsi="TH SarabunPSK" w:cs="TH SarabunPSK"/>
          <w:sz w:val="32"/>
          <w:szCs w:val="32"/>
          <w:cs/>
        </w:rPr>
        <w:t>ทางสถิติ</w:t>
      </w:r>
      <w:r w:rsidR="002A3753">
        <w:rPr>
          <w:rFonts w:ascii="TH SarabunPSK" w:hAnsi="TH SarabunPSK" w:cs="TH SarabunPSK" w:hint="cs"/>
          <w:sz w:val="32"/>
          <w:szCs w:val="32"/>
          <w:cs/>
        </w:rPr>
        <w:t>ที่ระดับ 0.05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A2208">
        <w:rPr>
          <w:rFonts w:ascii="TH SarabunPSK" w:hAnsi="TH SarabunPSK" w:cs="TH SarabunPSK"/>
          <w:sz w:val="32"/>
          <w:szCs w:val="32"/>
          <w:cs/>
        </w:rPr>
        <w:t xml:space="preserve">ยกเว้น </w:t>
      </w:r>
      <w:r w:rsidR="00C12A0E" w:rsidRPr="00EA2208">
        <w:rPr>
          <w:rFonts w:ascii="TH SarabunPSK" w:hAnsi="TH SarabunPSK" w:cs="TH SarabunPSK"/>
          <w:sz w:val="32"/>
          <w:szCs w:val="32"/>
        </w:rPr>
        <w:t>Hong Kong Stock</w:t>
      </w:r>
      <w:r w:rsidR="00C12A0E">
        <w:rPr>
          <w:rFonts w:ascii="TH SarabunPSK" w:hAnsi="TH SarabunPSK" w:cs="TH SarabunPSK"/>
          <w:sz w:val="32"/>
          <w:szCs w:val="32"/>
        </w:rPr>
        <w:t xml:space="preserve"> </w:t>
      </w:r>
      <w:r w:rsidR="00C12A0E" w:rsidRPr="00EA2208">
        <w:rPr>
          <w:rFonts w:ascii="TH SarabunPSK" w:hAnsi="TH SarabunPSK" w:cs="TH SarabunPSK"/>
          <w:sz w:val="32"/>
          <w:szCs w:val="32"/>
        </w:rPr>
        <w:t>Exchange,</w:t>
      </w:r>
      <w:r w:rsidR="00C12A0E">
        <w:rPr>
          <w:rFonts w:ascii="TH SarabunPSK" w:hAnsi="TH SarabunPSK" w:cs="TH SarabunPSK"/>
          <w:sz w:val="32"/>
          <w:szCs w:val="32"/>
        </w:rPr>
        <w:t xml:space="preserve"> </w:t>
      </w:r>
      <w:r w:rsidR="00C12A0E" w:rsidRPr="00EA2208">
        <w:rPr>
          <w:rFonts w:ascii="TH SarabunPSK" w:hAnsi="TH SarabunPSK" w:cs="TH SarabunPSK"/>
          <w:sz w:val="32"/>
          <w:szCs w:val="32"/>
        </w:rPr>
        <w:t>Hong</w:t>
      </w:r>
      <w:r w:rsidR="00C12A0E">
        <w:rPr>
          <w:rFonts w:ascii="TH SarabunPSK" w:hAnsi="TH SarabunPSK" w:cs="TH SarabunPSK"/>
          <w:sz w:val="32"/>
          <w:szCs w:val="32"/>
        </w:rPr>
        <w:t xml:space="preserve"> </w:t>
      </w:r>
      <w:r w:rsidR="00C12A0E" w:rsidRPr="00EA2208">
        <w:rPr>
          <w:rFonts w:ascii="TH SarabunPSK" w:hAnsi="TH SarabunPSK" w:cs="TH SarabunPSK"/>
          <w:sz w:val="32"/>
          <w:szCs w:val="32"/>
        </w:rPr>
        <w:t>Kong</w:t>
      </w:r>
      <w:r w:rsidR="00C12A0E" w:rsidRPr="00EA220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EA2208">
        <w:rPr>
          <w:rFonts w:ascii="TH SarabunPSK" w:hAnsi="TH SarabunPSK" w:cs="TH SarabunPSK"/>
          <w:sz w:val="32"/>
          <w:szCs w:val="32"/>
          <w:cs/>
        </w:rPr>
        <w:t>ที่มี</w:t>
      </w:r>
      <w:r w:rsidR="00E34951" w:rsidRPr="00EA2208">
        <w:rPr>
          <w:rFonts w:ascii="TH SarabunPSK" w:hAnsi="TH SarabunPSK" w:cs="TH SarabunPSK"/>
          <w:sz w:val="32"/>
          <w:szCs w:val="32"/>
          <w:cs/>
        </w:rPr>
        <w:t>ค่าเฉลี่ย</w:t>
      </w:r>
      <w:r w:rsidR="00E34951">
        <w:rPr>
          <w:rFonts w:ascii="TH SarabunPSK" w:hAnsi="TH SarabunPSK" w:cs="TH SarabunPSK" w:hint="cs"/>
          <w:sz w:val="32"/>
          <w:szCs w:val="32"/>
          <w:cs/>
        </w:rPr>
        <w:t>ของผลตอบแทน</w:t>
      </w:r>
      <w:r w:rsidR="00E34951" w:rsidRPr="00EA2208">
        <w:rPr>
          <w:rFonts w:ascii="TH SarabunPSK" w:hAnsi="TH SarabunPSK" w:cs="TH SarabunPSK"/>
          <w:sz w:val="32"/>
          <w:szCs w:val="32"/>
          <w:cs/>
        </w:rPr>
        <w:t>ที่เป็นลบ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EA2208">
        <w:rPr>
          <w:rFonts w:ascii="TH SarabunPSK" w:hAnsi="TH SarabunPSK" w:cs="TH SarabunPSK"/>
          <w:sz w:val="32"/>
          <w:szCs w:val="32"/>
          <w:cs/>
        </w:rPr>
        <w:t>ย</w:t>
      </w:r>
      <w:r>
        <w:rPr>
          <w:rFonts w:ascii="TH SarabunPSK" w:hAnsi="TH SarabunPSK" w:cs="TH SarabunPSK" w:hint="cs"/>
          <w:sz w:val="32"/>
          <w:szCs w:val="32"/>
          <w:cs/>
        </w:rPr>
        <w:t>ั</w:t>
      </w:r>
      <w:r w:rsidRPr="00EA2208">
        <w:rPr>
          <w:rFonts w:ascii="TH SarabunPSK" w:hAnsi="TH SarabunPSK" w:cs="TH SarabunPSK"/>
          <w:sz w:val="32"/>
          <w:szCs w:val="32"/>
          <w:cs/>
        </w:rPr>
        <w:t>งมี</w:t>
      </w:r>
      <w:r w:rsidR="00E34951" w:rsidRPr="00EA2208">
        <w:rPr>
          <w:rFonts w:ascii="TH SarabunPSK" w:hAnsi="TH SarabunPSK" w:cs="TH SarabunPSK"/>
          <w:sz w:val="32"/>
          <w:szCs w:val="32"/>
          <w:cs/>
        </w:rPr>
        <w:t>ค่าความโด่ง</w:t>
      </w:r>
      <w:r w:rsidR="00E34951">
        <w:rPr>
          <w:rFonts w:ascii="TH SarabunPSK" w:hAnsi="TH SarabunPSK" w:cs="TH SarabunPSK" w:hint="cs"/>
          <w:sz w:val="32"/>
          <w:szCs w:val="32"/>
          <w:cs/>
        </w:rPr>
        <w:t>เท่ากับ 1.7275 (</w:t>
      </w:r>
      <w:r w:rsidR="00E34951">
        <w:rPr>
          <w:rFonts w:ascii="TH SarabunPSK" w:hAnsi="TH SarabunPSK" w:cs="TH SarabunPSK"/>
          <w:sz w:val="32"/>
          <w:szCs w:val="32"/>
        </w:rPr>
        <w:t>Platykurtic</w:t>
      </w:r>
      <w:r w:rsidR="00E34951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A3753">
        <w:rPr>
          <w:rFonts w:ascii="TH SarabunPSK" w:hAnsi="TH SarabunPSK" w:cs="TH SarabunPSK" w:hint="cs"/>
          <w:sz w:val="32"/>
          <w:szCs w:val="32"/>
          <w:cs/>
        </w:rPr>
        <w:t>อย่างมีนัยสำคัญทางสถิติที่ระดับ 0.05</w:t>
      </w:r>
    </w:p>
    <w:bookmarkEnd w:id="4"/>
    <w:p w14:paraId="6884BA02" w14:textId="77777777" w:rsidR="00327D83" w:rsidRPr="00327D83" w:rsidRDefault="00327D83" w:rsidP="00327D83">
      <w:pPr>
        <w:pStyle w:val="NoSpacing"/>
        <w:rPr>
          <w:rFonts w:ascii="TH SarabunPSK" w:hAnsi="TH SarabunPSK" w:cs="TH SarabunPSK"/>
          <w:b/>
          <w:bCs/>
          <w:sz w:val="36"/>
          <w:szCs w:val="36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74"/>
        <w:gridCol w:w="3499"/>
        <w:gridCol w:w="969"/>
        <w:gridCol w:w="1019"/>
        <w:gridCol w:w="1272"/>
        <w:gridCol w:w="1083"/>
      </w:tblGrid>
      <w:tr w:rsidR="00327D83" w:rsidRPr="00327D83" w14:paraId="3BEA7DFA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65E7FC94" w14:textId="77777777" w:rsidR="00327D83" w:rsidRPr="00327D83" w:rsidRDefault="00327D83" w:rsidP="00327D8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D8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Symbol</w:t>
            </w:r>
          </w:p>
        </w:tc>
        <w:tc>
          <w:tcPr>
            <w:tcW w:w="3499" w:type="dxa"/>
            <w:noWrap/>
            <w:hideMark/>
          </w:tcPr>
          <w:p w14:paraId="0FD195A2" w14:textId="77777777" w:rsidR="00327D83" w:rsidRPr="00327D83" w:rsidRDefault="00327D83" w:rsidP="00327D8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D8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Sample Period (2013-2023)</w:t>
            </w:r>
          </w:p>
        </w:tc>
        <w:tc>
          <w:tcPr>
            <w:tcW w:w="969" w:type="dxa"/>
            <w:noWrap/>
            <w:hideMark/>
          </w:tcPr>
          <w:p w14:paraId="76660F7C" w14:textId="77777777" w:rsidR="00327D83" w:rsidRPr="00327D83" w:rsidRDefault="00327D83" w:rsidP="00327D8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D8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Mean</w:t>
            </w:r>
          </w:p>
        </w:tc>
        <w:tc>
          <w:tcPr>
            <w:tcW w:w="1019" w:type="dxa"/>
            <w:noWrap/>
            <w:hideMark/>
          </w:tcPr>
          <w:p w14:paraId="446D0B9F" w14:textId="77777777" w:rsidR="00327D83" w:rsidRPr="00327D83" w:rsidRDefault="00327D83" w:rsidP="00327D8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D8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272" w:type="dxa"/>
            <w:noWrap/>
            <w:hideMark/>
          </w:tcPr>
          <w:p w14:paraId="2663AB1B" w14:textId="77777777" w:rsidR="00327D83" w:rsidRPr="00327D83" w:rsidRDefault="00327D83" w:rsidP="00327D8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D8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Skewness</w:t>
            </w:r>
          </w:p>
        </w:tc>
        <w:tc>
          <w:tcPr>
            <w:tcW w:w="1083" w:type="dxa"/>
            <w:noWrap/>
            <w:hideMark/>
          </w:tcPr>
          <w:p w14:paraId="58A7E434" w14:textId="77777777" w:rsidR="00327D83" w:rsidRPr="00327D83" w:rsidRDefault="00327D83" w:rsidP="00327D83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7D8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Kurtosis</w:t>
            </w:r>
          </w:p>
        </w:tc>
      </w:tr>
      <w:tr w:rsidR="00327D83" w:rsidRPr="00327D83" w14:paraId="7637125C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2DEFA68E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^BSESN</w:t>
            </w:r>
          </w:p>
        </w:tc>
        <w:tc>
          <w:tcPr>
            <w:tcW w:w="3499" w:type="dxa"/>
            <w:noWrap/>
            <w:hideMark/>
          </w:tcPr>
          <w:p w14:paraId="5DD55B0B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Bombay Stock Exchange, India</w:t>
            </w:r>
          </w:p>
        </w:tc>
        <w:tc>
          <w:tcPr>
            <w:tcW w:w="969" w:type="dxa"/>
            <w:noWrap/>
            <w:hideMark/>
          </w:tcPr>
          <w:p w14:paraId="5D129D72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0.0049</w:t>
            </w:r>
          </w:p>
        </w:tc>
        <w:tc>
          <w:tcPr>
            <w:tcW w:w="1019" w:type="dxa"/>
            <w:noWrap/>
            <w:hideMark/>
          </w:tcPr>
          <w:p w14:paraId="2E2F0032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0.03417</w:t>
            </w:r>
          </w:p>
        </w:tc>
        <w:tc>
          <w:tcPr>
            <w:tcW w:w="1272" w:type="dxa"/>
            <w:noWrap/>
            <w:hideMark/>
          </w:tcPr>
          <w:p w14:paraId="5C275993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-1.9983**</w:t>
            </w:r>
          </w:p>
        </w:tc>
        <w:tc>
          <w:tcPr>
            <w:tcW w:w="1083" w:type="dxa"/>
            <w:noWrap/>
            <w:hideMark/>
          </w:tcPr>
          <w:p w14:paraId="6CA44D51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16.9082**</w:t>
            </w:r>
          </w:p>
        </w:tc>
      </w:tr>
      <w:tr w:rsidR="00327D83" w:rsidRPr="00327D83" w14:paraId="293DD841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39C85007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^N225</w:t>
            </w:r>
          </w:p>
        </w:tc>
        <w:tc>
          <w:tcPr>
            <w:tcW w:w="3499" w:type="dxa"/>
            <w:noWrap/>
            <w:hideMark/>
          </w:tcPr>
          <w:p w14:paraId="54B2F914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Tokyo Stock Exchange, Japan</w:t>
            </w:r>
          </w:p>
        </w:tc>
        <w:tc>
          <w:tcPr>
            <w:tcW w:w="969" w:type="dxa"/>
            <w:noWrap/>
            <w:hideMark/>
          </w:tcPr>
          <w:p w14:paraId="710A5A9D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0.00342</w:t>
            </w:r>
          </w:p>
        </w:tc>
        <w:tc>
          <w:tcPr>
            <w:tcW w:w="1019" w:type="dxa"/>
            <w:noWrap/>
            <w:hideMark/>
          </w:tcPr>
          <w:p w14:paraId="35433DE2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0.03836</w:t>
            </w:r>
          </w:p>
        </w:tc>
        <w:tc>
          <w:tcPr>
            <w:tcW w:w="1272" w:type="dxa"/>
            <w:noWrap/>
            <w:hideMark/>
          </w:tcPr>
          <w:p w14:paraId="6FA9E2E3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-0.7892**</w:t>
            </w:r>
          </w:p>
        </w:tc>
        <w:tc>
          <w:tcPr>
            <w:tcW w:w="1083" w:type="dxa"/>
            <w:noWrap/>
            <w:hideMark/>
          </w:tcPr>
          <w:p w14:paraId="63720BDC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3.8005**</w:t>
            </w:r>
          </w:p>
        </w:tc>
      </w:tr>
      <w:tr w:rsidR="00327D83" w:rsidRPr="00327D83" w14:paraId="2C54709B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449E0D94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^HSI</w:t>
            </w:r>
          </w:p>
        </w:tc>
        <w:tc>
          <w:tcPr>
            <w:tcW w:w="3499" w:type="dxa"/>
            <w:noWrap/>
            <w:hideMark/>
          </w:tcPr>
          <w:p w14:paraId="7E7BCA0B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Hong Kong Stock Exchange, Hong Kong</w:t>
            </w:r>
          </w:p>
        </w:tc>
        <w:tc>
          <w:tcPr>
            <w:tcW w:w="969" w:type="dxa"/>
            <w:noWrap/>
            <w:hideMark/>
          </w:tcPr>
          <w:p w14:paraId="6E02FBAF" w14:textId="0C1A10F3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-</w:t>
            </w:r>
            <w:r w:rsidRPr="00327D83">
              <w:rPr>
                <w:rFonts w:ascii="TH SarabunPSK" w:hAnsi="TH SarabunPSK" w:cs="TH SarabunPSK"/>
                <w:sz w:val="28"/>
              </w:rPr>
              <w:t>0.00107</w:t>
            </w:r>
          </w:p>
        </w:tc>
        <w:tc>
          <w:tcPr>
            <w:tcW w:w="1019" w:type="dxa"/>
            <w:noWrap/>
            <w:hideMark/>
          </w:tcPr>
          <w:p w14:paraId="037E53CD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0.04012</w:t>
            </w:r>
          </w:p>
        </w:tc>
        <w:tc>
          <w:tcPr>
            <w:tcW w:w="1272" w:type="dxa"/>
            <w:noWrap/>
            <w:hideMark/>
          </w:tcPr>
          <w:p w14:paraId="20619041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-0.2896**</w:t>
            </w:r>
          </w:p>
        </w:tc>
        <w:tc>
          <w:tcPr>
            <w:tcW w:w="1083" w:type="dxa"/>
            <w:noWrap/>
            <w:hideMark/>
          </w:tcPr>
          <w:p w14:paraId="59E7CA9B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1.7275**</w:t>
            </w:r>
          </w:p>
        </w:tc>
      </w:tr>
      <w:tr w:rsidR="00327D83" w:rsidRPr="00327D83" w14:paraId="03CB9C4B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3E70AB0C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399001.SZ</w:t>
            </w:r>
          </w:p>
        </w:tc>
        <w:tc>
          <w:tcPr>
            <w:tcW w:w="3499" w:type="dxa"/>
            <w:noWrap/>
            <w:hideMark/>
          </w:tcPr>
          <w:p w14:paraId="035EC2CE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Shenzhen Stock Exchange, China</w:t>
            </w:r>
          </w:p>
        </w:tc>
        <w:tc>
          <w:tcPr>
            <w:tcW w:w="969" w:type="dxa"/>
            <w:noWrap/>
            <w:hideMark/>
          </w:tcPr>
          <w:p w14:paraId="65640B56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0.00065</w:t>
            </w:r>
          </w:p>
        </w:tc>
        <w:tc>
          <w:tcPr>
            <w:tcW w:w="1019" w:type="dxa"/>
            <w:noWrap/>
            <w:hideMark/>
          </w:tcPr>
          <w:p w14:paraId="4A13CC6A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0.05323</w:t>
            </w:r>
          </w:p>
        </w:tc>
        <w:tc>
          <w:tcPr>
            <w:tcW w:w="1272" w:type="dxa"/>
            <w:noWrap/>
            <w:hideMark/>
          </w:tcPr>
          <w:p w14:paraId="7495E71B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-1.0859**</w:t>
            </w:r>
          </w:p>
        </w:tc>
        <w:tc>
          <w:tcPr>
            <w:tcW w:w="1083" w:type="dxa"/>
            <w:noWrap/>
            <w:hideMark/>
          </w:tcPr>
          <w:p w14:paraId="35CFE687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6.5168**</w:t>
            </w:r>
          </w:p>
        </w:tc>
      </w:tr>
      <w:tr w:rsidR="00327D83" w:rsidRPr="00327D83" w14:paraId="5684D6B6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35379528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000001.SS</w:t>
            </w:r>
          </w:p>
        </w:tc>
        <w:tc>
          <w:tcPr>
            <w:tcW w:w="3499" w:type="dxa"/>
            <w:noWrap/>
            <w:hideMark/>
          </w:tcPr>
          <w:p w14:paraId="3061E3F1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Shanghai Stock Exchange, China</w:t>
            </w:r>
          </w:p>
        </w:tc>
        <w:tc>
          <w:tcPr>
            <w:tcW w:w="969" w:type="dxa"/>
            <w:noWrap/>
            <w:hideMark/>
          </w:tcPr>
          <w:p w14:paraId="3672682C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0.00142</w:t>
            </w:r>
          </w:p>
        </w:tc>
        <w:tc>
          <w:tcPr>
            <w:tcW w:w="1019" w:type="dxa"/>
            <w:noWrap/>
            <w:hideMark/>
          </w:tcPr>
          <w:p w14:paraId="5E132EBC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0.04305</w:t>
            </w:r>
          </w:p>
        </w:tc>
        <w:tc>
          <w:tcPr>
            <w:tcW w:w="1272" w:type="dxa"/>
            <w:noWrap/>
            <w:hideMark/>
          </w:tcPr>
          <w:p w14:paraId="20F4B877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-1.1281**</w:t>
            </w:r>
          </w:p>
        </w:tc>
        <w:tc>
          <w:tcPr>
            <w:tcW w:w="1083" w:type="dxa"/>
            <w:noWrap/>
            <w:hideMark/>
          </w:tcPr>
          <w:p w14:paraId="675582B9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6.916**</w:t>
            </w:r>
          </w:p>
        </w:tc>
      </w:tr>
      <w:tr w:rsidR="00327D83" w:rsidRPr="00327D83" w14:paraId="34B9A2AF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412DE659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^NSEI</w:t>
            </w:r>
          </w:p>
        </w:tc>
        <w:tc>
          <w:tcPr>
            <w:tcW w:w="3499" w:type="dxa"/>
            <w:noWrap/>
            <w:hideMark/>
          </w:tcPr>
          <w:p w14:paraId="18EAC332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National Stock Exchange, India</w:t>
            </w:r>
          </w:p>
        </w:tc>
        <w:tc>
          <w:tcPr>
            <w:tcW w:w="969" w:type="dxa"/>
            <w:noWrap/>
            <w:hideMark/>
          </w:tcPr>
          <w:p w14:paraId="014F06FF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0.00492</w:t>
            </w:r>
          </w:p>
        </w:tc>
        <w:tc>
          <w:tcPr>
            <w:tcW w:w="1019" w:type="dxa"/>
            <w:noWrap/>
            <w:hideMark/>
          </w:tcPr>
          <w:p w14:paraId="4FCC1018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0.03422</w:t>
            </w:r>
          </w:p>
        </w:tc>
        <w:tc>
          <w:tcPr>
            <w:tcW w:w="1272" w:type="dxa"/>
            <w:noWrap/>
            <w:hideMark/>
          </w:tcPr>
          <w:p w14:paraId="6292500B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-2.0256**</w:t>
            </w:r>
          </w:p>
        </w:tc>
        <w:tc>
          <w:tcPr>
            <w:tcW w:w="1083" w:type="dxa"/>
            <w:noWrap/>
            <w:hideMark/>
          </w:tcPr>
          <w:p w14:paraId="2215ADCF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16.9649**</w:t>
            </w:r>
          </w:p>
        </w:tc>
      </w:tr>
      <w:tr w:rsidR="00327D83" w:rsidRPr="00327D83" w14:paraId="68138CCB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50A2EE29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^KS11</w:t>
            </w:r>
          </w:p>
        </w:tc>
        <w:tc>
          <w:tcPr>
            <w:tcW w:w="3499" w:type="dxa"/>
            <w:noWrap/>
            <w:hideMark/>
          </w:tcPr>
          <w:p w14:paraId="15978BE4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Korea Exchange, South Korea</w:t>
            </w:r>
          </w:p>
        </w:tc>
        <w:tc>
          <w:tcPr>
            <w:tcW w:w="969" w:type="dxa"/>
            <w:noWrap/>
            <w:hideMark/>
          </w:tcPr>
          <w:p w14:paraId="71DE5A01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0.00095</w:t>
            </w:r>
          </w:p>
        </w:tc>
        <w:tc>
          <w:tcPr>
            <w:tcW w:w="1019" w:type="dxa"/>
            <w:noWrap/>
            <w:hideMark/>
          </w:tcPr>
          <w:p w14:paraId="7A2FD0B2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0.03294</w:t>
            </w:r>
          </w:p>
        </w:tc>
        <w:tc>
          <w:tcPr>
            <w:tcW w:w="1272" w:type="dxa"/>
            <w:noWrap/>
            <w:hideMark/>
          </w:tcPr>
          <w:p w14:paraId="17663214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-1.3682**</w:t>
            </w:r>
          </w:p>
        </w:tc>
        <w:tc>
          <w:tcPr>
            <w:tcW w:w="1083" w:type="dxa"/>
            <w:noWrap/>
            <w:hideMark/>
          </w:tcPr>
          <w:p w14:paraId="469BF505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13.2264**</w:t>
            </w:r>
          </w:p>
        </w:tc>
      </w:tr>
      <w:tr w:rsidR="00327D83" w:rsidRPr="00327D83" w14:paraId="0D2A3CA2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510D28A1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^TWII</w:t>
            </w:r>
          </w:p>
        </w:tc>
        <w:tc>
          <w:tcPr>
            <w:tcW w:w="3499" w:type="dxa"/>
            <w:noWrap/>
            <w:hideMark/>
          </w:tcPr>
          <w:p w14:paraId="00DC7D03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Taiwan Stock Exchange, Taiwan</w:t>
            </w:r>
          </w:p>
        </w:tc>
        <w:tc>
          <w:tcPr>
            <w:tcW w:w="969" w:type="dxa"/>
            <w:noWrap/>
            <w:hideMark/>
          </w:tcPr>
          <w:p w14:paraId="25B48B5F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0.00283</w:t>
            </w:r>
          </w:p>
        </w:tc>
        <w:tc>
          <w:tcPr>
            <w:tcW w:w="1019" w:type="dxa"/>
            <w:noWrap/>
            <w:hideMark/>
          </w:tcPr>
          <w:p w14:paraId="1A538698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0.03187</w:t>
            </w:r>
          </w:p>
        </w:tc>
        <w:tc>
          <w:tcPr>
            <w:tcW w:w="1272" w:type="dxa"/>
            <w:noWrap/>
            <w:hideMark/>
          </w:tcPr>
          <w:p w14:paraId="115F3459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-1.1064**</w:t>
            </w:r>
          </w:p>
        </w:tc>
        <w:tc>
          <w:tcPr>
            <w:tcW w:w="1083" w:type="dxa"/>
            <w:noWrap/>
            <w:hideMark/>
          </w:tcPr>
          <w:p w14:paraId="0C68023B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6.3968**</w:t>
            </w:r>
          </w:p>
        </w:tc>
      </w:tr>
      <w:tr w:rsidR="00327D83" w:rsidRPr="00327D83" w14:paraId="57444F49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2864CE9C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^STI</w:t>
            </w:r>
          </w:p>
        </w:tc>
        <w:tc>
          <w:tcPr>
            <w:tcW w:w="3499" w:type="dxa"/>
            <w:noWrap/>
            <w:hideMark/>
          </w:tcPr>
          <w:p w14:paraId="3E56F7E6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Singapore Exchange, Singapore</w:t>
            </w:r>
          </w:p>
        </w:tc>
        <w:tc>
          <w:tcPr>
            <w:tcW w:w="969" w:type="dxa"/>
            <w:noWrap/>
            <w:hideMark/>
          </w:tcPr>
          <w:p w14:paraId="2970FDBF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0.00008</w:t>
            </w:r>
          </w:p>
        </w:tc>
        <w:tc>
          <w:tcPr>
            <w:tcW w:w="1019" w:type="dxa"/>
            <w:noWrap/>
            <w:hideMark/>
          </w:tcPr>
          <w:p w14:paraId="6EC3599B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0.02954</w:t>
            </w:r>
          </w:p>
        </w:tc>
        <w:tc>
          <w:tcPr>
            <w:tcW w:w="1272" w:type="dxa"/>
            <w:noWrap/>
            <w:hideMark/>
          </w:tcPr>
          <w:p w14:paraId="57518B9D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-1.5724**</w:t>
            </w:r>
          </w:p>
        </w:tc>
        <w:tc>
          <w:tcPr>
            <w:tcW w:w="1083" w:type="dxa"/>
            <w:noWrap/>
            <w:hideMark/>
          </w:tcPr>
          <w:p w14:paraId="6E65ED0F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13.5074**</w:t>
            </w:r>
          </w:p>
        </w:tc>
      </w:tr>
      <w:tr w:rsidR="00327D83" w:rsidRPr="00327D83" w14:paraId="092ABBC5" w14:textId="77777777" w:rsidTr="00C67C40">
        <w:trPr>
          <w:trHeight w:val="290"/>
        </w:trPr>
        <w:tc>
          <w:tcPr>
            <w:tcW w:w="1174" w:type="dxa"/>
            <w:noWrap/>
            <w:hideMark/>
          </w:tcPr>
          <w:p w14:paraId="72A280A7" w14:textId="77777777" w:rsidR="00327D83" w:rsidRPr="00F933EF" w:rsidRDefault="00327D83" w:rsidP="00327D83">
            <w:pPr>
              <w:rPr>
                <w:rFonts w:ascii="TH SarabunPSK" w:hAnsi="TH SarabunPSK" w:cs="TH SarabunPSK"/>
                <w:b/>
                <w:bCs/>
                <w:sz w:val="28"/>
              </w:rPr>
            </w:pPr>
            <w:r w:rsidRPr="00F933EF">
              <w:rPr>
                <w:rFonts w:ascii="TH SarabunPSK" w:hAnsi="TH SarabunPSK" w:cs="TH SarabunPSK"/>
                <w:b/>
                <w:bCs/>
                <w:sz w:val="28"/>
              </w:rPr>
              <w:t>^SET.BK</w:t>
            </w:r>
          </w:p>
        </w:tc>
        <w:tc>
          <w:tcPr>
            <w:tcW w:w="3499" w:type="dxa"/>
            <w:noWrap/>
            <w:hideMark/>
          </w:tcPr>
          <w:p w14:paraId="5F2E7E67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The Stock Exchange of Thailand, Thailand</w:t>
            </w:r>
          </w:p>
        </w:tc>
        <w:tc>
          <w:tcPr>
            <w:tcW w:w="969" w:type="dxa"/>
            <w:noWrap/>
            <w:hideMark/>
          </w:tcPr>
          <w:p w14:paraId="15B41973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0.00023</w:t>
            </w:r>
          </w:p>
        </w:tc>
        <w:tc>
          <w:tcPr>
            <w:tcW w:w="1019" w:type="dxa"/>
            <w:noWrap/>
            <w:hideMark/>
          </w:tcPr>
          <w:p w14:paraId="39411710" w14:textId="77777777" w:rsidR="00327D83" w:rsidRPr="00327D83" w:rsidRDefault="00327D83" w:rsidP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0.03115</w:t>
            </w:r>
          </w:p>
        </w:tc>
        <w:tc>
          <w:tcPr>
            <w:tcW w:w="1272" w:type="dxa"/>
            <w:noWrap/>
            <w:hideMark/>
          </w:tcPr>
          <w:p w14:paraId="111E82D4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-1.5286**</w:t>
            </w:r>
          </w:p>
        </w:tc>
        <w:tc>
          <w:tcPr>
            <w:tcW w:w="1083" w:type="dxa"/>
            <w:noWrap/>
            <w:hideMark/>
          </w:tcPr>
          <w:p w14:paraId="5A8DB377" w14:textId="77777777" w:rsidR="00327D83" w:rsidRPr="00327D83" w:rsidRDefault="00327D83">
            <w:pPr>
              <w:rPr>
                <w:rFonts w:ascii="TH SarabunPSK" w:hAnsi="TH SarabunPSK" w:cs="TH SarabunPSK"/>
                <w:sz w:val="28"/>
              </w:rPr>
            </w:pPr>
            <w:r w:rsidRPr="00327D83">
              <w:rPr>
                <w:rFonts w:ascii="TH SarabunPSK" w:hAnsi="TH SarabunPSK" w:cs="TH SarabunPSK"/>
                <w:sz w:val="28"/>
              </w:rPr>
              <w:t>14.5991**</w:t>
            </w:r>
          </w:p>
        </w:tc>
      </w:tr>
    </w:tbl>
    <w:p w14:paraId="58AB3ABF" w14:textId="77777777" w:rsidR="00217F8D" w:rsidRDefault="00217F8D" w:rsidP="00217F8D">
      <w:pPr>
        <w:pStyle w:val="NoSpacing"/>
        <w:rPr>
          <w:rFonts w:ascii="TH SarabunPSK" w:hAnsi="TH SarabunPSK" w:cs="TH SarabunPSK"/>
          <w:sz w:val="28"/>
        </w:rPr>
      </w:pPr>
    </w:p>
    <w:p w14:paraId="375D03B7" w14:textId="31B983FB" w:rsidR="00143480" w:rsidRPr="00217F8D" w:rsidRDefault="00217F8D" w:rsidP="00264256">
      <w:pPr>
        <w:pStyle w:val="NoSpacing"/>
        <w:jc w:val="center"/>
        <w:rPr>
          <w:rFonts w:ascii="TH SarabunPSK" w:hAnsi="TH SarabunPSK" w:cs="TH SarabunPSK"/>
          <w:sz w:val="28"/>
        </w:rPr>
      </w:pPr>
      <w:r w:rsidRPr="00217F8D">
        <w:rPr>
          <w:rFonts w:ascii="TH SarabunPSK" w:hAnsi="TH SarabunPSK" w:cs="TH SarabunPSK"/>
          <w:sz w:val="28"/>
        </w:rPr>
        <w:t xml:space="preserve">** </w:t>
      </w:r>
      <w:r w:rsidRPr="00217F8D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217F8D">
        <w:rPr>
          <w:rFonts w:ascii="TH SarabunPSK" w:hAnsi="TH SarabunPSK" w:cs="TH SarabunPSK"/>
          <w:sz w:val="28"/>
        </w:rPr>
        <w:t>5 %</w:t>
      </w:r>
    </w:p>
    <w:p w14:paraId="295BF3D3" w14:textId="77777777" w:rsidR="00217F8D" w:rsidRDefault="00217F8D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5D71A64" w14:textId="77777777" w:rsidR="00067BF7" w:rsidRDefault="00067BF7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DB7CB4C" w14:textId="77777777" w:rsidR="000F2A34" w:rsidRDefault="000F2A34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DC1B67" w14:textId="77777777" w:rsidR="00067BF7" w:rsidRDefault="00067BF7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92D7D37" w14:textId="77777777" w:rsidR="00E24136" w:rsidRDefault="00E24136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7DA1010" w14:textId="77777777" w:rsidR="009D0A87" w:rsidRDefault="009D0A87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09F7DE4" w14:textId="7419FBC1" w:rsidR="00BE2EA8" w:rsidRPr="008961D3" w:rsidRDefault="00BE2EA8" w:rsidP="006F59A4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แสดงผลการทดสอบของดัชนีตลาดหุ้น</w:t>
      </w:r>
      <w:r w:rsidRPr="008961D3">
        <w:rPr>
          <w:rFonts w:ascii="TH SarabunPSK" w:hAnsi="TH SarabunPSK" w:cs="TH SarabunPSK" w:hint="cs"/>
          <w:b/>
          <w:bCs/>
          <w:sz w:val="32"/>
          <w:szCs w:val="32"/>
          <w:cs/>
        </w:rPr>
        <w:t>ในกลุ่ม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ประเทศแถบเอเชีย (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Asian Stock Market Index)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รวมทั้งสิ้น 10 ดัชนี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61D3">
        <w:rPr>
          <w:rFonts w:ascii="TH SarabunPSK" w:hAnsi="TH SarabunPSK" w:cs="TH SarabunPSK" w:hint="cs"/>
          <w:b/>
          <w:bCs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ใช้ช่วงข้อมูลตั้งแต่ปี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2013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ถึง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2023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ของกลยุทธ์</w:t>
      </w:r>
      <w:r w:rsidRPr="008961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MACD </w:t>
      </w:r>
      <w:r>
        <w:rPr>
          <w:rFonts w:ascii="TH SarabunPSK" w:hAnsi="TH SarabunPSK" w:cs="TH SarabunPSK"/>
          <w:b/>
          <w:bCs/>
          <w:sz w:val="32"/>
          <w:szCs w:val="32"/>
        </w:rPr>
        <w:t>crosses zero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(Rule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>)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6F59A4">
        <w:rPr>
          <w:rFonts w:ascii="TH SarabunPSK" w:hAnsi="TH SarabunPSK" w:cs="TH SarabunPSK"/>
          <w:b/>
          <w:bCs/>
          <w:sz w:val="32"/>
          <w:szCs w:val="32"/>
        </w:rPr>
        <w:t>(MACD : 12,26,0)</w:t>
      </w:r>
    </w:p>
    <w:p w14:paraId="5340F0B6" w14:textId="77777777" w:rsidR="005F2966" w:rsidRDefault="005F2966" w:rsidP="00DE32C5">
      <w:pPr>
        <w:rPr>
          <w:rFonts w:ascii="TH SarabunPSK" w:hAnsi="TH SarabunPSK" w:cs="TH SarabunPSK"/>
          <w:sz w:val="32"/>
          <w:szCs w:val="32"/>
        </w:rPr>
      </w:pPr>
    </w:p>
    <w:p w14:paraId="747589B0" w14:textId="4D7DEF0F" w:rsidR="00DE32C5" w:rsidRPr="00DE32C5" w:rsidRDefault="00DE32C5" w:rsidP="00DE32C5">
      <w:pPr>
        <w:rPr>
          <w:rFonts w:ascii="TH SarabunPSK" w:hAnsi="TH SarabunPSK" w:cs="TH SarabunPSK"/>
          <w:sz w:val="32"/>
          <w:szCs w:val="32"/>
        </w:rPr>
      </w:pPr>
      <w:r w:rsidRPr="00DE32C5">
        <w:rPr>
          <w:rFonts w:ascii="TH SarabunPSK" w:hAnsi="TH SarabunPSK" w:cs="TH SarabunPSK"/>
          <w:sz w:val="32"/>
          <w:szCs w:val="32"/>
        </w:rPr>
        <w:t>MACD Rule 1</w:t>
      </w:r>
      <w:r>
        <w:rPr>
          <w:rFonts w:ascii="TH SarabunPSK" w:hAnsi="TH SarabunPSK" w:cs="TH SarabunPSK"/>
          <w:sz w:val="32"/>
          <w:szCs w:val="32"/>
        </w:rPr>
        <w:t xml:space="preserve"> (12,26,0)</w:t>
      </w:r>
      <w:r w:rsidR="00BF57D2">
        <w:rPr>
          <w:rFonts w:ascii="TH SarabunPSK" w:hAnsi="TH SarabunPSK" w:cs="TH SarabunPSK"/>
          <w:sz w:val="32"/>
          <w:szCs w:val="32"/>
        </w:rPr>
        <w:t xml:space="preserve"> </w:t>
      </w:r>
      <w:r w:rsidRPr="00DE32C5">
        <w:rPr>
          <w:rFonts w:ascii="TH SarabunPSK" w:hAnsi="TH SarabunPSK" w:cs="TH SarabunPSK"/>
          <w:sz w:val="32"/>
          <w:szCs w:val="32"/>
          <w:cs/>
        </w:rPr>
        <w:t xml:space="preserve">ดัชนีราคาหลักทรัพย์ของเอเชียของกลยุทธ์ </w:t>
      </w:r>
      <w:r w:rsidRPr="00DE32C5">
        <w:rPr>
          <w:rFonts w:ascii="TH SarabunPSK" w:hAnsi="TH SarabunPSK" w:cs="TH SarabunPSK"/>
          <w:sz w:val="32"/>
          <w:szCs w:val="32"/>
        </w:rPr>
        <w:t xml:space="preserve">MACD crosses zero </w:t>
      </w:r>
      <w:r w:rsidRPr="00DE32C5">
        <w:rPr>
          <w:rFonts w:ascii="TH SarabunPSK" w:hAnsi="TH SarabunPSK" w:cs="TH SarabunPSK"/>
          <w:sz w:val="32"/>
          <w:szCs w:val="32"/>
          <w:cs/>
        </w:rPr>
        <w:t xml:space="preserve">จากผลการทดสอบการวิจัยพบว่า เมื่อเชื่อสัญญาณซื้อจะมีค่าเฉลี่ยผลตอบแทน </w:t>
      </w:r>
      <w:r w:rsidRPr="00DE32C5">
        <w:rPr>
          <w:rFonts w:ascii="TH SarabunPSK" w:hAnsi="TH SarabunPSK" w:cs="TH SarabunPSK"/>
          <w:sz w:val="32"/>
          <w:szCs w:val="32"/>
        </w:rPr>
        <w:t xml:space="preserve">10 </w:t>
      </w:r>
      <w:r w:rsidRPr="00DE32C5">
        <w:rPr>
          <w:rFonts w:ascii="TH SarabunPSK" w:hAnsi="TH SarabunPSK" w:cs="TH SarabunPSK"/>
          <w:sz w:val="32"/>
          <w:szCs w:val="32"/>
          <w:cs/>
        </w:rPr>
        <w:t>วันไม่มากกว่ากลยุทธ์ซื้อและถืออย่างมีนัยสำคัญ</w:t>
      </w:r>
      <w:r w:rsidR="00AA5E60">
        <w:rPr>
          <w:rFonts w:ascii="TH SarabunPSK" w:hAnsi="TH SarabunPSK" w:cs="TH SarabunPSK" w:hint="cs"/>
          <w:sz w:val="32"/>
          <w:szCs w:val="32"/>
          <w:cs/>
        </w:rPr>
        <w:t xml:space="preserve">กับทั้ง 10 </w:t>
      </w:r>
      <w:r w:rsidR="00352E89">
        <w:rPr>
          <w:rFonts w:ascii="TH SarabunPSK" w:hAnsi="TH SarabunPSK" w:cs="TH SarabunPSK" w:hint="cs"/>
          <w:sz w:val="32"/>
          <w:szCs w:val="32"/>
          <w:cs/>
        </w:rPr>
        <w:t>ตลาด</w:t>
      </w:r>
      <w:r w:rsidRPr="00DE32C5">
        <w:rPr>
          <w:rFonts w:ascii="TH SarabunPSK" w:hAnsi="TH SarabunPSK" w:cs="TH SarabunPSK"/>
          <w:sz w:val="32"/>
          <w:szCs w:val="32"/>
          <w:cs/>
        </w:rPr>
        <w:t xml:space="preserve"> และพบว่าเมื่อเชื่อสัญญาณขายจะมีค่าเฉลี่ยผลตอบแทน </w:t>
      </w:r>
      <w:r w:rsidRPr="00DE32C5">
        <w:rPr>
          <w:rFonts w:ascii="TH SarabunPSK" w:hAnsi="TH SarabunPSK" w:cs="TH SarabunPSK"/>
          <w:sz w:val="32"/>
          <w:szCs w:val="32"/>
        </w:rPr>
        <w:t xml:space="preserve">10 </w:t>
      </w:r>
      <w:r w:rsidRPr="00DE32C5">
        <w:rPr>
          <w:rFonts w:ascii="TH SarabunPSK" w:hAnsi="TH SarabunPSK" w:cs="TH SarabunPSK"/>
          <w:sz w:val="32"/>
          <w:szCs w:val="32"/>
          <w:cs/>
        </w:rPr>
        <w:t>วันไม่มากกว่าของกลยุทธ์ซื้อและถืออย่างมีนัยสำคัญ</w:t>
      </w:r>
      <w:r w:rsidR="00AA5E60">
        <w:rPr>
          <w:rFonts w:ascii="TH SarabunPSK" w:hAnsi="TH SarabunPSK" w:cs="TH SarabunPSK" w:hint="cs"/>
          <w:sz w:val="32"/>
          <w:szCs w:val="32"/>
          <w:cs/>
        </w:rPr>
        <w:t>กับทั้ง 10 ตลาด</w:t>
      </w:r>
      <w:r w:rsidRPr="00DE32C5">
        <w:rPr>
          <w:rFonts w:ascii="TH SarabunPSK" w:hAnsi="TH SarabunPSK" w:cs="TH SarabunPSK"/>
          <w:sz w:val="32"/>
          <w:szCs w:val="32"/>
          <w:cs/>
        </w:rPr>
        <w:t xml:space="preserve"> และสุดท้ายพบว่าเมื่อเชื่อทั้งสัญญาณซื้อและขายจะมีค่าเฉลี่ยผลตอบแทน </w:t>
      </w:r>
      <w:r w:rsidRPr="00DE32C5">
        <w:rPr>
          <w:rFonts w:ascii="TH SarabunPSK" w:hAnsi="TH SarabunPSK" w:cs="TH SarabunPSK"/>
          <w:sz w:val="32"/>
          <w:szCs w:val="32"/>
        </w:rPr>
        <w:t xml:space="preserve">10 </w:t>
      </w:r>
      <w:proofErr w:type="gramStart"/>
      <w:r w:rsidRPr="00DE32C5">
        <w:rPr>
          <w:rFonts w:ascii="TH SarabunPSK" w:hAnsi="TH SarabunPSK" w:cs="TH SarabunPSK"/>
          <w:sz w:val="32"/>
          <w:szCs w:val="32"/>
          <w:cs/>
        </w:rPr>
        <w:t>วันไม่มากกว่ากลยุทธ์ซื้อและถืออย่างมีนัยสำคัญ</w:t>
      </w:r>
      <w:r w:rsidR="00FC2E7F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="00AA1F14">
        <w:rPr>
          <w:rFonts w:ascii="TH SarabunPSK" w:hAnsi="TH SarabunPSK" w:cs="TH SarabunPSK" w:hint="cs"/>
          <w:sz w:val="32"/>
          <w:szCs w:val="32"/>
          <w:cs/>
        </w:rPr>
        <w:t>ทุกตลาด</w:t>
      </w:r>
      <w:proofErr w:type="gramEnd"/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50E0E365" w14:textId="77777777" w:rsidTr="00B83FD4">
        <w:trPr>
          <w:trHeight w:val="616"/>
        </w:trPr>
        <w:tc>
          <w:tcPr>
            <w:tcW w:w="993" w:type="dxa"/>
            <w:vAlign w:val="center"/>
          </w:tcPr>
          <w:p w14:paraId="75A413F9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bookmarkStart w:id="5" w:name="_Hlk153529670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329F394F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21665D4C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6F15FF07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39E5A841" w14:textId="70DF5C5D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 w:rsidR="00B83FD4"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3A749111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24EE0FA5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5BDAF7F1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7A66D1EE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1A7B9CCB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133AC694" w14:textId="77777777" w:rsidR="00A64299" w:rsidRPr="001D4E85" w:rsidRDefault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5CAB1ABA" w14:textId="77777777" w:rsidTr="00230053">
        <w:trPr>
          <w:trHeight w:val="616"/>
        </w:trPr>
        <w:tc>
          <w:tcPr>
            <w:tcW w:w="993" w:type="dxa"/>
            <w:vAlign w:val="center"/>
          </w:tcPr>
          <w:p w14:paraId="5E808C68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04974F25" w14:textId="77777777" w:rsidR="00A6429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MACD</w:t>
            </w:r>
          </w:p>
          <w:p w14:paraId="3BC3FE5B" w14:textId="5C00CE14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(</w:t>
            </w:r>
            <w:r>
              <w:rPr>
                <w:rFonts w:ascii="TH SarabunPSK" w:hAnsi="TH SarabunPSK" w:cs="TH SarabunPSK"/>
                <w:szCs w:val="22"/>
              </w:rPr>
              <w:t>12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26</w:t>
            </w:r>
            <w:r w:rsidRPr="00E177B9">
              <w:rPr>
                <w:rFonts w:ascii="TH SarabunPSK" w:hAnsi="TH SarabunPSK" w:cs="TH SarabunPSK"/>
                <w:szCs w:val="22"/>
              </w:rPr>
              <w:t>,0)</w:t>
            </w:r>
          </w:p>
        </w:tc>
        <w:tc>
          <w:tcPr>
            <w:tcW w:w="851" w:type="dxa"/>
            <w:vAlign w:val="center"/>
          </w:tcPr>
          <w:p w14:paraId="6901C093" w14:textId="5870E72E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25</w:t>
            </w:r>
          </w:p>
        </w:tc>
        <w:tc>
          <w:tcPr>
            <w:tcW w:w="850" w:type="dxa"/>
            <w:vAlign w:val="center"/>
          </w:tcPr>
          <w:p w14:paraId="0345A73D" w14:textId="7E61A580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28</w:t>
            </w:r>
          </w:p>
        </w:tc>
        <w:tc>
          <w:tcPr>
            <w:tcW w:w="992" w:type="dxa"/>
            <w:vAlign w:val="center"/>
          </w:tcPr>
          <w:p w14:paraId="222D8EDA" w14:textId="03171EE2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0.0049</w:t>
            </w:r>
          </w:p>
        </w:tc>
        <w:tc>
          <w:tcPr>
            <w:tcW w:w="993" w:type="dxa"/>
            <w:vAlign w:val="center"/>
          </w:tcPr>
          <w:p w14:paraId="56040DC3" w14:textId="77777777" w:rsidR="003C1930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0.00352</w:t>
            </w:r>
          </w:p>
          <w:p w14:paraId="2274F90A" w14:textId="1070E4BE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(-0.202)</w:t>
            </w:r>
          </w:p>
        </w:tc>
        <w:tc>
          <w:tcPr>
            <w:tcW w:w="992" w:type="dxa"/>
            <w:vAlign w:val="center"/>
          </w:tcPr>
          <w:p w14:paraId="06181F36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-0.00125</w:t>
            </w:r>
          </w:p>
          <w:p w14:paraId="3BC5A85A" w14:textId="297EF209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(-0.985)</w:t>
            </w:r>
          </w:p>
        </w:tc>
        <w:tc>
          <w:tcPr>
            <w:tcW w:w="850" w:type="dxa"/>
            <w:vAlign w:val="center"/>
          </w:tcPr>
          <w:p w14:paraId="28D861FC" w14:textId="637A1EE3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0.64</w:t>
            </w:r>
          </w:p>
        </w:tc>
        <w:tc>
          <w:tcPr>
            <w:tcW w:w="851" w:type="dxa"/>
            <w:vAlign w:val="center"/>
          </w:tcPr>
          <w:p w14:paraId="1033B97F" w14:textId="5EFFD3E3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0.393</w:t>
            </w:r>
          </w:p>
        </w:tc>
        <w:tc>
          <w:tcPr>
            <w:tcW w:w="1276" w:type="dxa"/>
            <w:vAlign w:val="center"/>
          </w:tcPr>
          <w:p w14:paraId="30854806" w14:textId="77777777" w:rsidR="0032206A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0.001</w:t>
            </w:r>
          </w:p>
          <w:p w14:paraId="1F961B89" w14:textId="4329AAAB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(-0.847)</w:t>
            </w:r>
          </w:p>
        </w:tc>
      </w:tr>
      <w:tr w:rsidR="001F1A86" w:rsidRPr="00541F70" w14:paraId="2760BC5A" w14:textId="77777777" w:rsidTr="00230053">
        <w:trPr>
          <w:trHeight w:val="616"/>
        </w:trPr>
        <w:tc>
          <w:tcPr>
            <w:tcW w:w="993" w:type="dxa"/>
            <w:vAlign w:val="center"/>
          </w:tcPr>
          <w:p w14:paraId="2B2D481C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1A346398" w14:textId="77777777" w:rsidR="00A64299" w:rsidRPr="00D70941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01079372" w14:textId="66DD858C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(12,26,0)</w:t>
            </w:r>
          </w:p>
        </w:tc>
        <w:tc>
          <w:tcPr>
            <w:tcW w:w="851" w:type="dxa"/>
            <w:vAlign w:val="center"/>
          </w:tcPr>
          <w:p w14:paraId="1AB01A51" w14:textId="55FB4D5F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28</w:t>
            </w:r>
          </w:p>
        </w:tc>
        <w:tc>
          <w:tcPr>
            <w:tcW w:w="850" w:type="dxa"/>
            <w:vAlign w:val="center"/>
          </w:tcPr>
          <w:p w14:paraId="70EE4BBE" w14:textId="24D42B4D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33</w:t>
            </w:r>
          </w:p>
        </w:tc>
        <w:tc>
          <w:tcPr>
            <w:tcW w:w="992" w:type="dxa"/>
            <w:vAlign w:val="center"/>
          </w:tcPr>
          <w:p w14:paraId="00DC9931" w14:textId="7A8DF120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0.00342</w:t>
            </w:r>
          </w:p>
        </w:tc>
        <w:tc>
          <w:tcPr>
            <w:tcW w:w="993" w:type="dxa"/>
            <w:vAlign w:val="center"/>
          </w:tcPr>
          <w:p w14:paraId="7186A805" w14:textId="77777777" w:rsidR="003C1930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0.00689</w:t>
            </w:r>
          </w:p>
          <w:p w14:paraId="1AF9E32D" w14:textId="7490C947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(0.605)</w:t>
            </w:r>
          </w:p>
        </w:tc>
        <w:tc>
          <w:tcPr>
            <w:tcW w:w="992" w:type="dxa"/>
            <w:vAlign w:val="center"/>
          </w:tcPr>
          <w:p w14:paraId="3FD8A8CC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-0.00137</w:t>
            </w:r>
          </w:p>
          <w:p w14:paraId="5FADDBA4" w14:textId="66720938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(-0.648)</w:t>
            </w:r>
          </w:p>
        </w:tc>
        <w:tc>
          <w:tcPr>
            <w:tcW w:w="850" w:type="dxa"/>
            <w:vAlign w:val="center"/>
          </w:tcPr>
          <w:p w14:paraId="2BD00ACE" w14:textId="3441998D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0.679</w:t>
            </w:r>
          </w:p>
        </w:tc>
        <w:tc>
          <w:tcPr>
            <w:tcW w:w="851" w:type="dxa"/>
            <w:vAlign w:val="center"/>
          </w:tcPr>
          <w:p w14:paraId="673B4DB6" w14:textId="53AC9335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0.515</w:t>
            </w:r>
          </w:p>
        </w:tc>
        <w:tc>
          <w:tcPr>
            <w:tcW w:w="1276" w:type="dxa"/>
            <w:vAlign w:val="center"/>
          </w:tcPr>
          <w:p w14:paraId="1995E2B1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0.00242</w:t>
            </w:r>
          </w:p>
          <w:p w14:paraId="32B3661A" w14:textId="6C79D965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(-0.207)</w:t>
            </w:r>
          </w:p>
        </w:tc>
      </w:tr>
      <w:tr w:rsidR="001F1A86" w:rsidRPr="00541F70" w14:paraId="1034B3F2" w14:textId="77777777" w:rsidTr="00230053">
        <w:trPr>
          <w:trHeight w:val="596"/>
        </w:trPr>
        <w:tc>
          <w:tcPr>
            <w:tcW w:w="993" w:type="dxa"/>
            <w:vAlign w:val="center"/>
          </w:tcPr>
          <w:p w14:paraId="4526986B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0AA41E1C" w14:textId="77777777" w:rsidR="00A64299" w:rsidRPr="00D70941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713E7833" w14:textId="5523DF5A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(12,26,0)</w:t>
            </w:r>
          </w:p>
        </w:tc>
        <w:tc>
          <w:tcPr>
            <w:tcW w:w="851" w:type="dxa"/>
            <w:vAlign w:val="center"/>
          </w:tcPr>
          <w:p w14:paraId="0496250E" w14:textId="522AD8D8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850" w:type="dxa"/>
            <w:vAlign w:val="center"/>
          </w:tcPr>
          <w:p w14:paraId="0F184C8D" w14:textId="50CDB46E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33</w:t>
            </w:r>
          </w:p>
        </w:tc>
        <w:tc>
          <w:tcPr>
            <w:tcW w:w="992" w:type="dxa"/>
            <w:vAlign w:val="center"/>
          </w:tcPr>
          <w:p w14:paraId="323D751F" w14:textId="7E8FB141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-0.00107</w:t>
            </w:r>
          </w:p>
        </w:tc>
        <w:tc>
          <w:tcPr>
            <w:tcW w:w="993" w:type="dxa"/>
            <w:vAlign w:val="center"/>
          </w:tcPr>
          <w:p w14:paraId="5B06DF53" w14:textId="77777777" w:rsidR="003C1930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-0.00578</w:t>
            </w:r>
          </w:p>
          <w:p w14:paraId="230D97F8" w14:textId="55E8B223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(-0.834)</w:t>
            </w:r>
          </w:p>
        </w:tc>
        <w:tc>
          <w:tcPr>
            <w:tcW w:w="992" w:type="dxa"/>
            <w:vAlign w:val="center"/>
          </w:tcPr>
          <w:p w14:paraId="58D1E4E3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0.0059</w:t>
            </w:r>
          </w:p>
          <w:p w14:paraId="1BC6F89C" w14:textId="75D072D2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(0.939)</w:t>
            </w:r>
          </w:p>
        </w:tc>
        <w:tc>
          <w:tcPr>
            <w:tcW w:w="850" w:type="dxa"/>
            <w:vAlign w:val="center"/>
          </w:tcPr>
          <w:p w14:paraId="3B3C2A33" w14:textId="601F4D7D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0.406</w:t>
            </w:r>
          </w:p>
        </w:tc>
        <w:tc>
          <w:tcPr>
            <w:tcW w:w="851" w:type="dxa"/>
            <w:vAlign w:val="center"/>
          </w:tcPr>
          <w:p w14:paraId="0E2BC2D8" w14:textId="2BEC91FF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0.515</w:t>
            </w:r>
          </w:p>
        </w:tc>
        <w:tc>
          <w:tcPr>
            <w:tcW w:w="1276" w:type="dxa"/>
            <w:vAlign w:val="center"/>
          </w:tcPr>
          <w:p w14:paraId="299C319E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0.00015</w:t>
            </w:r>
          </w:p>
          <w:p w14:paraId="31EDF09E" w14:textId="26266277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(0.258)</w:t>
            </w:r>
          </w:p>
        </w:tc>
      </w:tr>
      <w:tr w:rsidR="001F1A86" w:rsidRPr="00541F70" w14:paraId="309C429F" w14:textId="77777777" w:rsidTr="00230053">
        <w:trPr>
          <w:trHeight w:val="616"/>
        </w:trPr>
        <w:tc>
          <w:tcPr>
            <w:tcW w:w="993" w:type="dxa"/>
            <w:vAlign w:val="center"/>
          </w:tcPr>
          <w:p w14:paraId="50E7F686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7D20C786" w14:textId="77777777" w:rsidR="00A64299" w:rsidRPr="00D70941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2885AEDF" w14:textId="6D934E92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(12,26,0)</w:t>
            </w:r>
          </w:p>
        </w:tc>
        <w:tc>
          <w:tcPr>
            <w:tcW w:w="851" w:type="dxa"/>
            <w:vAlign w:val="center"/>
          </w:tcPr>
          <w:p w14:paraId="2B926E44" w14:textId="63162BA8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31</w:t>
            </w:r>
          </w:p>
        </w:tc>
        <w:tc>
          <w:tcPr>
            <w:tcW w:w="850" w:type="dxa"/>
            <w:vAlign w:val="center"/>
          </w:tcPr>
          <w:p w14:paraId="2B9CE498" w14:textId="6495ACFD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26</w:t>
            </w:r>
          </w:p>
        </w:tc>
        <w:tc>
          <w:tcPr>
            <w:tcW w:w="992" w:type="dxa"/>
            <w:vAlign w:val="center"/>
          </w:tcPr>
          <w:p w14:paraId="3CFA7668" w14:textId="5D1A4165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0.00065</w:t>
            </w:r>
          </w:p>
        </w:tc>
        <w:tc>
          <w:tcPr>
            <w:tcW w:w="993" w:type="dxa"/>
            <w:vAlign w:val="center"/>
          </w:tcPr>
          <w:p w14:paraId="2356FA62" w14:textId="77777777" w:rsidR="003C1930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-0.00871</w:t>
            </w:r>
          </w:p>
          <w:p w14:paraId="010AFAB0" w14:textId="31B26199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(-1.294)</w:t>
            </w:r>
          </w:p>
        </w:tc>
        <w:tc>
          <w:tcPr>
            <w:tcW w:w="992" w:type="dxa"/>
            <w:vAlign w:val="center"/>
          </w:tcPr>
          <w:p w14:paraId="41A8842D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0.00642</w:t>
            </w:r>
          </w:p>
          <w:p w14:paraId="3698ED75" w14:textId="0746C963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(0.54)</w:t>
            </w:r>
          </w:p>
        </w:tc>
        <w:tc>
          <w:tcPr>
            <w:tcW w:w="850" w:type="dxa"/>
            <w:vAlign w:val="center"/>
          </w:tcPr>
          <w:p w14:paraId="23DA819A" w14:textId="7D4D5ECF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0.355</w:t>
            </w:r>
          </w:p>
        </w:tc>
        <w:tc>
          <w:tcPr>
            <w:tcW w:w="851" w:type="dxa"/>
            <w:vAlign w:val="center"/>
          </w:tcPr>
          <w:p w14:paraId="10AAB5E2" w14:textId="1C3B1C91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0.538</w:t>
            </w:r>
          </w:p>
        </w:tc>
        <w:tc>
          <w:tcPr>
            <w:tcW w:w="1276" w:type="dxa"/>
            <w:vAlign w:val="center"/>
          </w:tcPr>
          <w:p w14:paraId="6DD2BE3A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-0.00181</w:t>
            </w:r>
          </w:p>
          <w:p w14:paraId="4FB01180" w14:textId="682851B0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(-0.389)</w:t>
            </w:r>
          </w:p>
        </w:tc>
      </w:tr>
      <w:tr w:rsidR="001F1A86" w:rsidRPr="00541F70" w14:paraId="6F6A8044" w14:textId="77777777" w:rsidTr="00230053">
        <w:trPr>
          <w:trHeight w:val="616"/>
        </w:trPr>
        <w:tc>
          <w:tcPr>
            <w:tcW w:w="993" w:type="dxa"/>
            <w:vAlign w:val="center"/>
          </w:tcPr>
          <w:p w14:paraId="75B49D55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6AAA4A08" w14:textId="77777777" w:rsidR="00A64299" w:rsidRPr="00D70941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2AA02BD8" w14:textId="21E70680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(12,26,0)</w:t>
            </w:r>
          </w:p>
        </w:tc>
        <w:tc>
          <w:tcPr>
            <w:tcW w:w="851" w:type="dxa"/>
            <w:vAlign w:val="center"/>
          </w:tcPr>
          <w:p w14:paraId="5DBEC5B3" w14:textId="49BAA544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32</w:t>
            </w:r>
          </w:p>
        </w:tc>
        <w:tc>
          <w:tcPr>
            <w:tcW w:w="850" w:type="dxa"/>
            <w:vAlign w:val="center"/>
          </w:tcPr>
          <w:p w14:paraId="7AB341C2" w14:textId="1862EE5C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29</w:t>
            </w:r>
          </w:p>
        </w:tc>
        <w:tc>
          <w:tcPr>
            <w:tcW w:w="992" w:type="dxa"/>
            <w:vAlign w:val="center"/>
          </w:tcPr>
          <w:p w14:paraId="49EEB898" w14:textId="265EEBEE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0.00142</w:t>
            </w:r>
          </w:p>
        </w:tc>
        <w:tc>
          <w:tcPr>
            <w:tcW w:w="993" w:type="dxa"/>
            <w:vAlign w:val="center"/>
          </w:tcPr>
          <w:p w14:paraId="6B0DD839" w14:textId="77777777" w:rsidR="00C55ECB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0.00107</w:t>
            </w:r>
          </w:p>
          <w:p w14:paraId="5582EB38" w14:textId="4D30FAAF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(-0.067)</w:t>
            </w:r>
          </w:p>
        </w:tc>
        <w:tc>
          <w:tcPr>
            <w:tcW w:w="992" w:type="dxa"/>
            <w:vAlign w:val="center"/>
          </w:tcPr>
          <w:p w14:paraId="4BF62593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0.00408</w:t>
            </w:r>
          </w:p>
          <w:p w14:paraId="3CFD7B12" w14:textId="78E38870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(0.341)</w:t>
            </w:r>
          </w:p>
        </w:tc>
        <w:tc>
          <w:tcPr>
            <w:tcW w:w="850" w:type="dxa"/>
            <w:vAlign w:val="center"/>
          </w:tcPr>
          <w:p w14:paraId="636729B1" w14:textId="0CA4873D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0.562</w:t>
            </w:r>
          </w:p>
        </w:tc>
        <w:tc>
          <w:tcPr>
            <w:tcW w:w="851" w:type="dxa"/>
            <w:vAlign w:val="center"/>
          </w:tcPr>
          <w:p w14:paraId="07B7686F" w14:textId="1EE4E928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0.517</w:t>
            </w:r>
          </w:p>
        </w:tc>
        <w:tc>
          <w:tcPr>
            <w:tcW w:w="1276" w:type="dxa"/>
            <w:vAlign w:val="center"/>
          </w:tcPr>
          <w:p w14:paraId="3AEAE1F9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0.0025</w:t>
            </w:r>
          </w:p>
          <w:p w14:paraId="72317BE2" w14:textId="48D8A97C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(0.233)</w:t>
            </w:r>
          </w:p>
        </w:tc>
      </w:tr>
      <w:tr w:rsidR="001F1A86" w:rsidRPr="00541F70" w14:paraId="08443AEC" w14:textId="77777777" w:rsidTr="00230053">
        <w:trPr>
          <w:trHeight w:val="616"/>
        </w:trPr>
        <w:tc>
          <w:tcPr>
            <w:tcW w:w="993" w:type="dxa"/>
            <w:vAlign w:val="center"/>
          </w:tcPr>
          <w:p w14:paraId="63C79195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3B667E05" w14:textId="77777777" w:rsidR="00A64299" w:rsidRPr="00D70941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115BB49B" w14:textId="65FD4C19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(12,26,0)</w:t>
            </w:r>
          </w:p>
        </w:tc>
        <w:tc>
          <w:tcPr>
            <w:tcW w:w="851" w:type="dxa"/>
            <w:vAlign w:val="center"/>
          </w:tcPr>
          <w:p w14:paraId="062C6545" w14:textId="5367D257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22</w:t>
            </w:r>
          </w:p>
        </w:tc>
        <w:tc>
          <w:tcPr>
            <w:tcW w:w="850" w:type="dxa"/>
            <w:vAlign w:val="center"/>
          </w:tcPr>
          <w:p w14:paraId="7035BC10" w14:textId="50FD426C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27</w:t>
            </w:r>
          </w:p>
        </w:tc>
        <w:tc>
          <w:tcPr>
            <w:tcW w:w="992" w:type="dxa"/>
            <w:vAlign w:val="center"/>
          </w:tcPr>
          <w:p w14:paraId="587CB443" w14:textId="1EEA1BE1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0.00492</w:t>
            </w:r>
          </w:p>
        </w:tc>
        <w:tc>
          <w:tcPr>
            <w:tcW w:w="993" w:type="dxa"/>
            <w:vAlign w:val="center"/>
          </w:tcPr>
          <w:p w14:paraId="11CA227F" w14:textId="77777777" w:rsidR="00C55ECB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0.00694</w:t>
            </w:r>
          </w:p>
          <w:p w14:paraId="30688E9B" w14:textId="0D2CFBF2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(0.288)</w:t>
            </w:r>
          </w:p>
        </w:tc>
        <w:tc>
          <w:tcPr>
            <w:tcW w:w="992" w:type="dxa"/>
            <w:vAlign w:val="center"/>
          </w:tcPr>
          <w:p w14:paraId="1ECCCE67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-0.00601</w:t>
            </w:r>
          </w:p>
          <w:p w14:paraId="7666CD3C" w14:textId="3D0C6007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(-1.59)</w:t>
            </w:r>
          </w:p>
        </w:tc>
        <w:tc>
          <w:tcPr>
            <w:tcW w:w="850" w:type="dxa"/>
            <w:vAlign w:val="center"/>
          </w:tcPr>
          <w:p w14:paraId="60DC6145" w14:textId="737AD616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0.727</w:t>
            </w:r>
          </w:p>
        </w:tc>
        <w:tc>
          <w:tcPr>
            <w:tcW w:w="851" w:type="dxa"/>
            <w:vAlign w:val="center"/>
          </w:tcPr>
          <w:p w14:paraId="018C7241" w14:textId="4A73ED59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0.296</w:t>
            </w:r>
          </w:p>
        </w:tc>
        <w:tc>
          <w:tcPr>
            <w:tcW w:w="1276" w:type="dxa"/>
            <w:vAlign w:val="center"/>
          </w:tcPr>
          <w:p w14:paraId="77B6448C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-0.0002</w:t>
            </w:r>
          </w:p>
          <w:p w14:paraId="575C3AAF" w14:textId="5FEBE4D2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(-1.028)</w:t>
            </w:r>
          </w:p>
        </w:tc>
      </w:tr>
      <w:tr w:rsidR="001F1A86" w:rsidRPr="00541F70" w14:paraId="2E4FCDB1" w14:textId="77777777" w:rsidTr="00230053">
        <w:trPr>
          <w:trHeight w:val="616"/>
        </w:trPr>
        <w:tc>
          <w:tcPr>
            <w:tcW w:w="993" w:type="dxa"/>
            <w:vAlign w:val="center"/>
          </w:tcPr>
          <w:p w14:paraId="3C952010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33070658" w14:textId="77777777" w:rsidR="00A64299" w:rsidRPr="00D70941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3DA8B0DD" w14:textId="2F8B3809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(12,26,0)</w:t>
            </w:r>
          </w:p>
        </w:tc>
        <w:tc>
          <w:tcPr>
            <w:tcW w:w="851" w:type="dxa"/>
            <w:vAlign w:val="center"/>
          </w:tcPr>
          <w:p w14:paraId="0B95F324" w14:textId="33E5F7F8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31</w:t>
            </w:r>
          </w:p>
        </w:tc>
        <w:tc>
          <w:tcPr>
            <w:tcW w:w="850" w:type="dxa"/>
            <w:vAlign w:val="center"/>
          </w:tcPr>
          <w:p w14:paraId="129D724A" w14:textId="1866B44C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33</w:t>
            </w:r>
          </w:p>
        </w:tc>
        <w:tc>
          <w:tcPr>
            <w:tcW w:w="992" w:type="dxa"/>
            <w:vAlign w:val="center"/>
          </w:tcPr>
          <w:p w14:paraId="3D363BED" w14:textId="371F7ADC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0.00095</w:t>
            </w:r>
          </w:p>
        </w:tc>
        <w:tc>
          <w:tcPr>
            <w:tcW w:w="993" w:type="dxa"/>
            <w:vAlign w:val="center"/>
          </w:tcPr>
          <w:p w14:paraId="3E330313" w14:textId="77777777" w:rsidR="00C55ECB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0.00326</w:t>
            </w:r>
          </w:p>
          <w:p w14:paraId="48775C11" w14:textId="129A22BA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(0.504)</w:t>
            </w:r>
          </w:p>
        </w:tc>
        <w:tc>
          <w:tcPr>
            <w:tcW w:w="992" w:type="dxa"/>
            <w:vAlign w:val="center"/>
          </w:tcPr>
          <w:p w14:paraId="379EEC1F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-0.00412</w:t>
            </w:r>
          </w:p>
          <w:p w14:paraId="5F9B0A13" w14:textId="32170170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(-0.902)</w:t>
            </w:r>
          </w:p>
        </w:tc>
        <w:tc>
          <w:tcPr>
            <w:tcW w:w="850" w:type="dxa"/>
            <w:vAlign w:val="center"/>
          </w:tcPr>
          <w:p w14:paraId="59DE63BA" w14:textId="7330E26B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0.548</w:t>
            </w:r>
          </w:p>
        </w:tc>
        <w:tc>
          <w:tcPr>
            <w:tcW w:w="851" w:type="dxa"/>
            <w:vAlign w:val="center"/>
          </w:tcPr>
          <w:p w14:paraId="43A4B4D5" w14:textId="356B1F8E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0.424</w:t>
            </w:r>
          </w:p>
        </w:tc>
        <w:tc>
          <w:tcPr>
            <w:tcW w:w="1276" w:type="dxa"/>
            <w:vAlign w:val="center"/>
          </w:tcPr>
          <w:p w14:paraId="4949C965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-0.00054</w:t>
            </w:r>
          </w:p>
          <w:p w14:paraId="3D743631" w14:textId="26709D28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(-0.404)</w:t>
            </w:r>
          </w:p>
        </w:tc>
      </w:tr>
      <w:tr w:rsidR="001F1A86" w:rsidRPr="00541F70" w14:paraId="0C1EDE3F" w14:textId="77777777" w:rsidTr="00230053">
        <w:trPr>
          <w:trHeight w:val="616"/>
        </w:trPr>
        <w:tc>
          <w:tcPr>
            <w:tcW w:w="993" w:type="dxa"/>
            <w:vAlign w:val="center"/>
          </w:tcPr>
          <w:p w14:paraId="4692DB9D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0C2DDF8A" w14:textId="77777777" w:rsidR="00A64299" w:rsidRPr="00D70941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16604489" w14:textId="56E56F52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(12,26,0)</w:t>
            </w:r>
          </w:p>
        </w:tc>
        <w:tc>
          <w:tcPr>
            <w:tcW w:w="851" w:type="dxa"/>
            <w:vAlign w:val="center"/>
          </w:tcPr>
          <w:p w14:paraId="0631F000" w14:textId="2B17ACEF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24</w:t>
            </w:r>
          </w:p>
        </w:tc>
        <w:tc>
          <w:tcPr>
            <w:tcW w:w="850" w:type="dxa"/>
            <w:vAlign w:val="center"/>
          </w:tcPr>
          <w:p w14:paraId="44D0D444" w14:textId="46520971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34</w:t>
            </w:r>
          </w:p>
        </w:tc>
        <w:tc>
          <w:tcPr>
            <w:tcW w:w="992" w:type="dxa"/>
            <w:vAlign w:val="center"/>
          </w:tcPr>
          <w:p w14:paraId="1A6C0B3F" w14:textId="54410BDE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0.00283</w:t>
            </w:r>
          </w:p>
        </w:tc>
        <w:tc>
          <w:tcPr>
            <w:tcW w:w="993" w:type="dxa"/>
            <w:vAlign w:val="center"/>
          </w:tcPr>
          <w:p w14:paraId="01A42328" w14:textId="77777777" w:rsidR="00C55ECB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-0.00147</w:t>
            </w:r>
          </w:p>
          <w:p w14:paraId="780363D1" w14:textId="4609D102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(-0.579)</w:t>
            </w:r>
          </w:p>
        </w:tc>
        <w:tc>
          <w:tcPr>
            <w:tcW w:w="992" w:type="dxa"/>
            <w:vAlign w:val="center"/>
          </w:tcPr>
          <w:p w14:paraId="1BCDB731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-0.0121</w:t>
            </w:r>
          </w:p>
          <w:p w14:paraId="27A116F2" w14:textId="66D53135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(-3.022)</w:t>
            </w:r>
          </w:p>
        </w:tc>
        <w:tc>
          <w:tcPr>
            <w:tcW w:w="850" w:type="dxa"/>
            <w:vAlign w:val="center"/>
          </w:tcPr>
          <w:p w14:paraId="69F9FFCD" w14:textId="182C2B95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0.583</w:t>
            </w:r>
          </w:p>
        </w:tc>
        <w:tc>
          <w:tcPr>
            <w:tcW w:w="851" w:type="dxa"/>
            <w:vAlign w:val="center"/>
          </w:tcPr>
          <w:p w14:paraId="36D75D06" w14:textId="7190AADF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0.353</w:t>
            </w:r>
          </w:p>
        </w:tc>
        <w:tc>
          <w:tcPr>
            <w:tcW w:w="1276" w:type="dxa"/>
            <w:vAlign w:val="center"/>
          </w:tcPr>
          <w:p w14:paraId="15164674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-0.0077</w:t>
            </w:r>
          </w:p>
          <w:p w14:paraId="077AC687" w14:textId="2EBFF492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(-2.469)</w:t>
            </w:r>
          </w:p>
        </w:tc>
      </w:tr>
      <w:tr w:rsidR="001F1A86" w:rsidRPr="00541F70" w14:paraId="5C776404" w14:textId="77777777" w:rsidTr="00230053">
        <w:trPr>
          <w:trHeight w:val="616"/>
        </w:trPr>
        <w:tc>
          <w:tcPr>
            <w:tcW w:w="993" w:type="dxa"/>
            <w:vAlign w:val="center"/>
          </w:tcPr>
          <w:p w14:paraId="1740C904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0D454ECB" w14:textId="77777777" w:rsidR="00A64299" w:rsidRPr="00D70941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7889A6DC" w14:textId="36EC8A34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(12,26,0)</w:t>
            </w:r>
          </w:p>
        </w:tc>
        <w:tc>
          <w:tcPr>
            <w:tcW w:w="851" w:type="dxa"/>
            <w:vAlign w:val="center"/>
          </w:tcPr>
          <w:p w14:paraId="53D333C4" w14:textId="2DBA5F6B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36</w:t>
            </w:r>
          </w:p>
        </w:tc>
        <w:tc>
          <w:tcPr>
            <w:tcW w:w="850" w:type="dxa"/>
            <w:vAlign w:val="center"/>
          </w:tcPr>
          <w:p w14:paraId="6875CB21" w14:textId="61EB500E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39</w:t>
            </w:r>
          </w:p>
        </w:tc>
        <w:tc>
          <w:tcPr>
            <w:tcW w:w="992" w:type="dxa"/>
            <w:vAlign w:val="center"/>
          </w:tcPr>
          <w:p w14:paraId="09FEA488" w14:textId="1B6B0E2B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0.00008</w:t>
            </w:r>
          </w:p>
        </w:tc>
        <w:tc>
          <w:tcPr>
            <w:tcW w:w="993" w:type="dxa"/>
            <w:vAlign w:val="center"/>
          </w:tcPr>
          <w:p w14:paraId="497EFFFB" w14:textId="77777777" w:rsidR="00C55ECB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0.00527</w:t>
            </w:r>
          </w:p>
          <w:p w14:paraId="13B1F1D4" w14:textId="10E55873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(1.184)</w:t>
            </w:r>
          </w:p>
        </w:tc>
        <w:tc>
          <w:tcPr>
            <w:tcW w:w="992" w:type="dxa"/>
            <w:vAlign w:val="center"/>
          </w:tcPr>
          <w:p w14:paraId="29985858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-0.00696</w:t>
            </w:r>
          </w:p>
          <w:p w14:paraId="38FF8158" w14:textId="3DF98CB9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(-1.58)</w:t>
            </w:r>
          </w:p>
        </w:tc>
        <w:tc>
          <w:tcPr>
            <w:tcW w:w="850" w:type="dxa"/>
            <w:vAlign w:val="center"/>
          </w:tcPr>
          <w:p w14:paraId="3D11D02E" w14:textId="6D9B70B7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0.583</w:t>
            </w:r>
          </w:p>
        </w:tc>
        <w:tc>
          <w:tcPr>
            <w:tcW w:w="851" w:type="dxa"/>
            <w:vAlign w:val="center"/>
          </w:tcPr>
          <w:p w14:paraId="6F6C4BED" w14:textId="7F401E67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0.333</w:t>
            </w:r>
          </w:p>
        </w:tc>
        <w:tc>
          <w:tcPr>
            <w:tcW w:w="1276" w:type="dxa"/>
            <w:vAlign w:val="center"/>
          </w:tcPr>
          <w:p w14:paraId="29A5502E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-0.00109</w:t>
            </w:r>
          </w:p>
          <w:p w14:paraId="01C422CB" w14:textId="12999993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(-0.363)</w:t>
            </w:r>
          </w:p>
        </w:tc>
      </w:tr>
      <w:tr w:rsidR="001F1A86" w:rsidRPr="00541F70" w14:paraId="3A8C18FD" w14:textId="77777777" w:rsidTr="00230053">
        <w:trPr>
          <w:trHeight w:val="616"/>
        </w:trPr>
        <w:tc>
          <w:tcPr>
            <w:tcW w:w="993" w:type="dxa"/>
            <w:vAlign w:val="center"/>
          </w:tcPr>
          <w:p w14:paraId="6B44D5FA" w14:textId="77777777" w:rsidR="00A64299" w:rsidRPr="00F933EF" w:rsidRDefault="00A64299" w:rsidP="00A6429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73D3E1DD" w14:textId="77777777" w:rsidR="00A64299" w:rsidRPr="00D70941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6F47F0B3" w14:textId="228CE1EF" w:rsidR="00A64299" w:rsidRPr="00E177B9" w:rsidRDefault="00A64299" w:rsidP="00A6429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(12,26,0)</w:t>
            </w:r>
          </w:p>
        </w:tc>
        <w:tc>
          <w:tcPr>
            <w:tcW w:w="851" w:type="dxa"/>
            <w:vAlign w:val="center"/>
          </w:tcPr>
          <w:p w14:paraId="35E9FC1D" w14:textId="4E428894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28</w:t>
            </w:r>
          </w:p>
        </w:tc>
        <w:tc>
          <w:tcPr>
            <w:tcW w:w="850" w:type="dxa"/>
            <w:vAlign w:val="center"/>
          </w:tcPr>
          <w:p w14:paraId="6C79AC64" w14:textId="697E6B55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27</w:t>
            </w:r>
          </w:p>
        </w:tc>
        <w:tc>
          <w:tcPr>
            <w:tcW w:w="992" w:type="dxa"/>
            <w:vAlign w:val="center"/>
          </w:tcPr>
          <w:p w14:paraId="12D75997" w14:textId="31E8865A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0.00023</w:t>
            </w:r>
          </w:p>
        </w:tc>
        <w:tc>
          <w:tcPr>
            <w:tcW w:w="993" w:type="dxa"/>
            <w:vAlign w:val="center"/>
          </w:tcPr>
          <w:p w14:paraId="322FD7F1" w14:textId="77777777" w:rsidR="00C55ECB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0.00316</w:t>
            </w:r>
          </w:p>
          <w:p w14:paraId="62E3828D" w14:textId="282F1B1C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(0.61)</w:t>
            </w:r>
          </w:p>
        </w:tc>
        <w:tc>
          <w:tcPr>
            <w:tcW w:w="992" w:type="dxa"/>
            <w:vAlign w:val="center"/>
          </w:tcPr>
          <w:p w14:paraId="191C446D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-0.00267</w:t>
            </w:r>
          </w:p>
          <w:p w14:paraId="1DD99ABE" w14:textId="5481F837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(-0.588)</w:t>
            </w:r>
          </w:p>
        </w:tc>
        <w:tc>
          <w:tcPr>
            <w:tcW w:w="850" w:type="dxa"/>
            <w:vAlign w:val="center"/>
          </w:tcPr>
          <w:p w14:paraId="4012294A" w14:textId="6E84D535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0.679</w:t>
            </w:r>
          </w:p>
        </w:tc>
        <w:tc>
          <w:tcPr>
            <w:tcW w:w="851" w:type="dxa"/>
            <w:vAlign w:val="center"/>
          </w:tcPr>
          <w:p w14:paraId="13C6D38D" w14:textId="78F435D5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0.519</w:t>
            </w:r>
          </w:p>
        </w:tc>
        <w:tc>
          <w:tcPr>
            <w:tcW w:w="1276" w:type="dxa"/>
            <w:vAlign w:val="center"/>
          </w:tcPr>
          <w:p w14:paraId="4B920919" w14:textId="77777777" w:rsidR="00917A4D" w:rsidRDefault="00A64299" w:rsidP="00230053">
            <w:pPr>
              <w:jc w:val="center"/>
              <w:rPr>
                <w:rFonts w:ascii="TH SarabunPSK" w:hAnsi="TH SarabunPSK" w:cs="TH SarabunPSK"/>
              </w:rPr>
            </w:pPr>
            <w:r w:rsidRPr="003C1930">
              <w:rPr>
                <w:rFonts w:ascii="TH SarabunPSK" w:hAnsi="TH SarabunPSK" w:cs="TH SarabunPSK"/>
              </w:rPr>
              <w:t>0.0003</w:t>
            </w:r>
          </w:p>
          <w:p w14:paraId="710DD408" w14:textId="4601BBE5" w:rsidR="00A64299" w:rsidRPr="003C1930" w:rsidRDefault="00A64299" w:rsidP="00230053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3C1930">
              <w:rPr>
                <w:rFonts w:ascii="TH SarabunPSK" w:hAnsi="TH SarabunPSK" w:cs="TH SarabunPSK"/>
              </w:rPr>
              <w:t>(0.02)</w:t>
            </w:r>
          </w:p>
        </w:tc>
      </w:tr>
      <w:bookmarkEnd w:id="5"/>
    </w:tbl>
    <w:p w14:paraId="6AF4A943" w14:textId="77777777" w:rsidR="00972A28" w:rsidRDefault="00972A28" w:rsidP="00972A28">
      <w:pPr>
        <w:pStyle w:val="NoSpacing"/>
        <w:jc w:val="center"/>
        <w:rPr>
          <w:rFonts w:ascii="TH SarabunPSK" w:hAnsi="TH SarabunPSK" w:cs="TH SarabunPSK"/>
          <w:sz w:val="28"/>
        </w:rPr>
      </w:pPr>
    </w:p>
    <w:p w14:paraId="5153F76F" w14:textId="10158E23" w:rsidR="00972A28" w:rsidRDefault="00972A28" w:rsidP="00972A28">
      <w:pPr>
        <w:pStyle w:val="NoSpacing"/>
        <w:jc w:val="center"/>
        <w:rPr>
          <w:rFonts w:ascii="TH SarabunPSK" w:hAnsi="TH SarabunPSK" w:cs="TH SarabunPSK"/>
          <w:sz w:val="28"/>
        </w:rPr>
      </w:pPr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p w14:paraId="41B03C18" w14:textId="77777777" w:rsidR="00BE2EA8" w:rsidRDefault="00BE2EA8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6ACAEDC" w14:textId="77777777" w:rsidR="00BE2EA8" w:rsidRDefault="00BE2EA8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4585015" w14:textId="77777777" w:rsidR="00BE2EA8" w:rsidRDefault="00BE2EA8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2CE2ED" w14:textId="77777777" w:rsidR="00BE2EA8" w:rsidRDefault="00BE2EA8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0CFA35B" w14:textId="77777777" w:rsidR="004B1961" w:rsidRDefault="006F59A4" w:rsidP="00070D1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="00F939C9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t>แสดงผลการทดสอบของดัชนีตลาดหุ้นในกลุ่มประเทศแถบเอเชีย (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Asian Stock Market Index) </w:t>
      </w: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รวมทั้งสิ้น 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t xml:space="preserve">ดัชนี โดยใช้ช่วงข้อมูลตั้งแต่ปี 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2013 </w:t>
      </w: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t xml:space="preserve">ถึง 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2023 </w:t>
      </w: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t>ของกลยุทธ์</w:t>
      </w:r>
      <w:r w:rsidR="0045769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MACD crosses     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n-day EMA of the MACD (Rule 2) </w:t>
      </w:r>
      <w:r>
        <w:rPr>
          <w:rFonts w:ascii="TH SarabunPSK" w:hAnsi="TH SarabunPSK" w:cs="TH SarabunPSK"/>
          <w:b/>
          <w:bCs/>
          <w:sz w:val="32"/>
          <w:szCs w:val="32"/>
        </w:rPr>
        <w:t>(</w:t>
      </w:r>
      <w:r w:rsidR="00017276">
        <w:rPr>
          <w:rFonts w:ascii="TH SarabunPSK" w:hAnsi="TH SarabunPSK" w:cs="TH SarabunPSK"/>
          <w:b/>
          <w:bCs/>
          <w:sz w:val="32"/>
          <w:szCs w:val="32"/>
        </w:rPr>
        <w:t>MACD : 12,26,9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  <w:r w:rsidR="004B1961">
        <w:rPr>
          <w:rFonts w:ascii="TH SarabunPSK" w:hAnsi="TH SarabunPSK" w:cs="TH SarabunPSK"/>
          <w:b/>
          <w:bCs/>
          <w:sz w:val="32"/>
          <w:szCs w:val="32"/>
        </w:rPr>
        <w:t xml:space="preserve">                                                                 </w:t>
      </w:r>
    </w:p>
    <w:p w14:paraId="1A7E3C78" w14:textId="77777777" w:rsidR="004B1961" w:rsidRDefault="004B1961" w:rsidP="00070D18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C92E305" w14:textId="7EFCBCA7" w:rsidR="00070D18" w:rsidRPr="00CA6C02" w:rsidRDefault="00070D18" w:rsidP="00070D18">
      <w:pPr>
        <w:jc w:val="thaiDistribute"/>
      </w:pPr>
      <w:r w:rsidRPr="00287107">
        <w:rPr>
          <w:rFonts w:ascii="TH SarabunPSK" w:hAnsi="TH SarabunPSK" w:cs="TH SarabunPSK"/>
          <w:sz w:val="32"/>
          <w:szCs w:val="32"/>
        </w:rPr>
        <w:t xml:space="preserve">MACD Rule 2 </w:t>
      </w:r>
      <w:r w:rsidR="00287107">
        <w:rPr>
          <w:rFonts w:ascii="TH SarabunPSK" w:hAnsi="TH SarabunPSK" w:cs="TH SarabunPSK"/>
          <w:sz w:val="32"/>
          <w:szCs w:val="32"/>
        </w:rPr>
        <w:t xml:space="preserve"> (12,26,9)</w:t>
      </w:r>
      <w:r w:rsidRPr="00287107">
        <w:rPr>
          <w:rFonts w:ascii="TH SarabunPSK" w:hAnsi="TH SarabunPSK" w:cs="TH SarabunPSK"/>
          <w:sz w:val="32"/>
          <w:szCs w:val="32"/>
        </w:rPr>
        <w:t xml:space="preserve"> </w:t>
      </w:r>
      <w:r w:rsidRPr="00287107">
        <w:rPr>
          <w:rFonts w:ascii="TH SarabunPSK" w:hAnsi="TH SarabunPSK" w:cs="TH SarabunPSK"/>
          <w:sz w:val="32"/>
          <w:szCs w:val="32"/>
          <w:cs/>
        </w:rPr>
        <w:t xml:space="preserve">ดัชนีราคาหลักทรัพย์ของเอเชียของกลยุทธ์ </w:t>
      </w:r>
      <w:r w:rsidRPr="00287107">
        <w:rPr>
          <w:rFonts w:ascii="TH SarabunPSK" w:hAnsi="TH SarabunPSK" w:cs="TH SarabunPSK"/>
          <w:sz w:val="32"/>
          <w:szCs w:val="32"/>
        </w:rPr>
        <w:t xml:space="preserve">MACD crosses nine-day (12,26,9) </w:t>
      </w:r>
      <w:r w:rsidRPr="00287107">
        <w:rPr>
          <w:rFonts w:ascii="TH SarabunPSK" w:hAnsi="TH SarabunPSK" w:cs="TH SarabunPSK"/>
          <w:sz w:val="32"/>
          <w:szCs w:val="32"/>
          <w:cs/>
        </w:rPr>
        <w:t xml:space="preserve">จากผลการทดสอบการวิจัยพบว่าดัชนีของตลาด </w:t>
      </w:r>
      <w:r w:rsidRPr="00287107">
        <w:rPr>
          <w:rFonts w:ascii="TH SarabunPSK" w:hAnsi="TH SarabunPSK" w:cs="TH SarabunPSK"/>
          <w:sz w:val="32"/>
          <w:szCs w:val="32"/>
        </w:rPr>
        <w:t xml:space="preserve">Singapore Exchange (^STI) </w:t>
      </w:r>
      <w:r w:rsidRPr="00287107">
        <w:rPr>
          <w:rFonts w:ascii="TH SarabunPSK" w:hAnsi="TH SarabunPSK" w:cs="TH SarabunPSK"/>
          <w:sz w:val="32"/>
          <w:szCs w:val="32"/>
          <w:cs/>
        </w:rPr>
        <w:t xml:space="preserve">เมื่อเชื่อสัญญาณซื้อจะมีค่าเฉลี่ยผลตอบแทน </w:t>
      </w:r>
      <w:r w:rsidRPr="00287107">
        <w:rPr>
          <w:rFonts w:ascii="TH SarabunPSK" w:hAnsi="TH SarabunPSK" w:cs="TH SarabunPSK"/>
          <w:sz w:val="32"/>
          <w:szCs w:val="32"/>
        </w:rPr>
        <w:t xml:space="preserve">10 </w:t>
      </w:r>
      <w:r w:rsidRPr="00287107">
        <w:rPr>
          <w:rFonts w:ascii="TH SarabunPSK" w:hAnsi="TH SarabunPSK" w:cs="TH SarabunPSK"/>
          <w:sz w:val="32"/>
          <w:szCs w:val="32"/>
          <w:cs/>
        </w:rPr>
        <w:t xml:space="preserve">วันมากกว่ากลยุทธ์ซื้อและถืออย่างมีนัยสำคัญ และพบว่าดัชนีของตลาด </w:t>
      </w:r>
      <w:r w:rsidRPr="00287107">
        <w:rPr>
          <w:rFonts w:ascii="TH SarabunPSK" w:hAnsi="TH SarabunPSK" w:cs="TH SarabunPSK"/>
          <w:sz w:val="32"/>
          <w:szCs w:val="32"/>
        </w:rPr>
        <w:t xml:space="preserve">Singapore Exchange (^STI) </w:t>
      </w:r>
      <w:r w:rsidRPr="00287107">
        <w:rPr>
          <w:rFonts w:ascii="TH SarabunPSK" w:hAnsi="TH SarabunPSK" w:cs="TH SarabunPSK"/>
          <w:sz w:val="32"/>
          <w:szCs w:val="32"/>
          <w:cs/>
        </w:rPr>
        <w:t xml:space="preserve">เมื่อเชื่อสัญญาณขายจะมีค่าเฉลี่ยผลตอบแทน </w:t>
      </w:r>
      <w:r w:rsidRPr="00287107">
        <w:rPr>
          <w:rFonts w:ascii="TH SarabunPSK" w:hAnsi="TH SarabunPSK" w:cs="TH SarabunPSK"/>
          <w:sz w:val="32"/>
          <w:szCs w:val="32"/>
        </w:rPr>
        <w:t xml:space="preserve">10 </w:t>
      </w:r>
      <w:r w:rsidRPr="00287107">
        <w:rPr>
          <w:rFonts w:ascii="TH SarabunPSK" w:hAnsi="TH SarabunPSK" w:cs="TH SarabunPSK"/>
          <w:sz w:val="32"/>
          <w:szCs w:val="32"/>
          <w:cs/>
        </w:rPr>
        <w:t xml:space="preserve">วันมากกว่าของกลยุทธ์ซื้อและถืออย่างมีนัยสำคัญ และสุดท้ายพบว่าดัชนีของตลาด </w:t>
      </w:r>
      <w:r w:rsidRPr="00287107">
        <w:rPr>
          <w:rFonts w:ascii="TH SarabunPSK" w:hAnsi="TH SarabunPSK" w:cs="TH SarabunPSK"/>
          <w:sz w:val="32"/>
          <w:szCs w:val="32"/>
        </w:rPr>
        <w:t xml:space="preserve">Singapore Exchange (^STI) </w:t>
      </w:r>
      <w:r w:rsidRPr="00287107">
        <w:rPr>
          <w:rFonts w:ascii="TH SarabunPSK" w:hAnsi="TH SarabunPSK" w:cs="TH SarabunPSK"/>
          <w:sz w:val="32"/>
          <w:szCs w:val="32"/>
          <w:cs/>
        </w:rPr>
        <w:t xml:space="preserve">เมื่อเชื่อทั้งสัญญาณซื้อและขายจะมีค่าเฉลี่ยผลตอบแทน </w:t>
      </w:r>
      <w:r w:rsidRPr="00287107">
        <w:rPr>
          <w:rFonts w:ascii="TH SarabunPSK" w:hAnsi="TH SarabunPSK" w:cs="TH SarabunPSK"/>
          <w:sz w:val="32"/>
          <w:szCs w:val="32"/>
        </w:rPr>
        <w:t xml:space="preserve">10 </w:t>
      </w:r>
      <w:r w:rsidRPr="00287107">
        <w:rPr>
          <w:rFonts w:ascii="TH SarabunPSK" w:hAnsi="TH SarabunPSK" w:cs="TH SarabunPSK"/>
          <w:sz w:val="32"/>
          <w:szCs w:val="32"/>
          <w:cs/>
        </w:rPr>
        <w:t>วันมากกว่าของกลยุทธ์ซื้อและถืออย่างมีนัยสำคัญ</w:t>
      </w:r>
      <w:r w:rsidR="009875C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A6C02">
        <w:rPr>
          <w:rFonts w:ascii="TH SarabunPSK" w:hAnsi="TH SarabunPSK" w:cs="TH SarabunPSK" w:hint="cs"/>
          <w:sz w:val="32"/>
          <w:szCs w:val="32"/>
          <w:cs/>
        </w:rPr>
        <w:t>และตลาด</w:t>
      </w:r>
      <w:r w:rsidR="009875C2">
        <w:rPr>
          <w:rFonts w:ascii="TH SarabunPSK" w:hAnsi="TH SarabunPSK" w:cs="TH SarabunPSK" w:hint="cs"/>
          <w:sz w:val="32"/>
          <w:szCs w:val="32"/>
          <w:cs/>
        </w:rPr>
        <w:t>นอกเหนือจากที่กล่าวมา</w:t>
      </w:r>
      <w:r w:rsidR="00CA6C02">
        <w:rPr>
          <w:rFonts w:ascii="TH SarabunPSK" w:hAnsi="TH SarabunPSK" w:cs="TH SarabunPSK" w:hint="cs"/>
          <w:sz w:val="32"/>
          <w:szCs w:val="32"/>
          <w:cs/>
        </w:rPr>
        <w:t>ไม่สามารถเอาชนะกลยุทธ์การซื้อและถือได้</w:t>
      </w: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5546EAB3" w14:textId="77777777">
        <w:trPr>
          <w:trHeight w:val="616"/>
        </w:trPr>
        <w:tc>
          <w:tcPr>
            <w:tcW w:w="993" w:type="dxa"/>
            <w:vAlign w:val="center"/>
          </w:tcPr>
          <w:p w14:paraId="5AC05C63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20A52FBD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7C251D1B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36DA7E89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77350CA2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49328BE7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332DE9DF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0371D865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41876000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017ABA84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5C521D9D" w14:textId="77777777" w:rsidR="00B83FD4" w:rsidRPr="001D4E85" w:rsidRDefault="00B83FD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28939CE5" w14:textId="77777777" w:rsidTr="00694C66">
        <w:trPr>
          <w:trHeight w:val="616"/>
        </w:trPr>
        <w:tc>
          <w:tcPr>
            <w:tcW w:w="993" w:type="dxa"/>
            <w:vAlign w:val="center"/>
          </w:tcPr>
          <w:p w14:paraId="1CA6B217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420AE6C2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MACD</w:t>
            </w:r>
          </w:p>
          <w:p w14:paraId="3743887A" w14:textId="7BF17793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(</w:t>
            </w:r>
            <w:r>
              <w:rPr>
                <w:rFonts w:ascii="TH SarabunPSK" w:hAnsi="TH SarabunPSK" w:cs="TH SarabunPSK"/>
                <w:szCs w:val="22"/>
              </w:rPr>
              <w:t>12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26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E177B9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34D78EA8" w14:textId="6E5168C6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62</w:t>
            </w:r>
          </w:p>
        </w:tc>
        <w:tc>
          <w:tcPr>
            <w:tcW w:w="850" w:type="dxa"/>
            <w:vAlign w:val="center"/>
          </w:tcPr>
          <w:p w14:paraId="4C8890CE" w14:textId="442D56D6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58</w:t>
            </w:r>
          </w:p>
        </w:tc>
        <w:tc>
          <w:tcPr>
            <w:tcW w:w="992" w:type="dxa"/>
            <w:vAlign w:val="center"/>
          </w:tcPr>
          <w:p w14:paraId="2E281D82" w14:textId="1A692098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7BD10B57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0.00553</w:t>
            </w:r>
          </w:p>
          <w:p w14:paraId="3C351350" w14:textId="406B9F74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(0.171)</w:t>
            </w:r>
          </w:p>
        </w:tc>
        <w:tc>
          <w:tcPr>
            <w:tcW w:w="992" w:type="dxa"/>
            <w:vAlign w:val="center"/>
          </w:tcPr>
          <w:p w14:paraId="3087D76C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-0.00915</w:t>
            </w:r>
          </w:p>
          <w:p w14:paraId="414ADF84" w14:textId="0428E939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(-3.298)</w:t>
            </w:r>
          </w:p>
        </w:tc>
        <w:tc>
          <w:tcPr>
            <w:tcW w:w="850" w:type="dxa"/>
            <w:vAlign w:val="center"/>
          </w:tcPr>
          <w:p w14:paraId="706DB127" w14:textId="38C0DB2E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0.613</w:t>
            </w:r>
          </w:p>
        </w:tc>
        <w:tc>
          <w:tcPr>
            <w:tcW w:w="851" w:type="dxa"/>
            <w:vAlign w:val="center"/>
          </w:tcPr>
          <w:p w14:paraId="3B321C14" w14:textId="59A54010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0.379</w:t>
            </w:r>
          </w:p>
        </w:tc>
        <w:tc>
          <w:tcPr>
            <w:tcW w:w="1276" w:type="dxa"/>
            <w:vAlign w:val="center"/>
          </w:tcPr>
          <w:p w14:paraId="63EC3376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-0.00157</w:t>
            </w:r>
          </w:p>
          <w:p w14:paraId="0C6C0F4C" w14:textId="6EDE5EEA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(-2.224)</w:t>
            </w:r>
          </w:p>
        </w:tc>
      </w:tr>
      <w:tr w:rsidR="001F1A86" w:rsidRPr="00541F70" w14:paraId="5635B1E0" w14:textId="77777777" w:rsidTr="00694C66">
        <w:trPr>
          <w:trHeight w:val="616"/>
        </w:trPr>
        <w:tc>
          <w:tcPr>
            <w:tcW w:w="993" w:type="dxa"/>
            <w:vAlign w:val="center"/>
          </w:tcPr>
          <w:p w14:paraId="41F6BF34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321208B4" w14:textId="0A2AB11C" w:rsidR="00694C66" w:rsidRPr="00D70941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</w:t>
            </w:r>
            <w:r>
              <w:rPr>
                <w:rFonts w:ascii="TH SarabunPSK" w:hAnsi="TH SarabunPSK" w:cs="TH SarabunPSK"/>
                <w:szCs w:val="22"/>
              </w:rPr>
              <w:t>D</w:t>
            </w:r>
          </w:p>
          <w:p w14:paraId="78E4C0EC" w14:textId="0025AB3E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D70941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7ACA0E46" w14:textId="56901543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62</w:t>
            </w:r>
          </w:p>
        </w:tc>
        <w:tc>
          <w:tcPr>
            <w:tcW w:w="850" w:type="dxa"/>
            <w:vAlign w:val="center"/>
          </w:tcPr>
          <w:p w14:paraId="34928D0A" w14:textId="708C82DA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52</w:t>
            </w:r>
          </w:p>
        </w:tc>
        <w:tc>
          <w:tcPr>
            <w:tcW w:w="992" w:type="dxa"/>
            <w:vAlign w:val="center"/>
          </w:tcPr>
          <w:p w14:paraId="75398AFA" w14:textId="5984EB64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10D34EFC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0.00235</w:t>
            </w:r>
          </w:p>
          <w:p w14:paraId="72F185F5" w14:textId="1DACFF8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(-0.232)</w:t>
            </w:r>
          </w:p>
        </w:tc>
        <w:tc>
          <w:tcPr>
            <w:tcW w:w="992" w:type="dxa"/>
            <w:vAlign w:val="center"/>
          </w:tcPr>
          <w:p w14:paraId="0D21AEF2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0.00355</w:t>
            </w:r>
          </w:p>
          <w:p w14:paraId="279C4584" w14:textId="6660080C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(0.024)</w:t>
            </w:r>
          </w:p>
        </w:tc>
        <w:tc>
          <w:tcPr>
            <w:tcW w:w="850" w:type="dxa"/>
            <w:vAlign w:val="center"/>
          </w:tcPr>
          <w:p w14:paraId="3123A887" w14:textId="3A2EE0B4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0.516</w:t>
            </w:r>
          </w:p>
        </w:tc>
        <w:tc>
          <w:tcPr>
            <w:tcW w:w="851" w:type="dxa"/>
            <w:vAlign w:val="center"/>
          </w:tcPr>
          <w:p w14:paraId="40051923" w14:textId="336F3EB2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0.442</w:t>
            </w:r>
          </w:p>
        </w:tc>
        <w:tc>
          <w:tcPr>
            <w:tcW w:w="1276" w:type="dxa"/>
            <w:vAlign w:val="center"/>
          </w:tcPr>
          <w:p w14:paraId="24A52738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0.0029</w:t>
            </w:r>
          </w:p>
          <w:p w14:paraId="4D0865C9" w14:textId="463970B2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(-0.149)</w:t>
            </w:r>
          </w:p>
        </w:tc>
      </w:tr>
      <w:tr w:rsidR="001F1A86" w:rsidRPr="00541F70" w14:paraId="6A5309BE" w14:textId="77777777" w:rsidTr="00694C66">
        <w:trPr>
          <w:trHeight w:val="596"/>
        </w:trPr>
        <w:tc>
          <w:tcPr>
            <w:tcW w:w="993" w:type="dxa"/>
            <w:vAlign w:val="center"/>
          </w:tcPr>
          <w:p w14:paraId="64F5C0C1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42F098E9" w14:textId="77777777" w:rsidR="00694C66" w:rsidRPr="00D70941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2326F298" w14:textId="35A1F0EB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D70941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283583CB" w14:textId="19109E79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58</w:t>
            </w:r>
          </w:p>
        </w:tc>
        <w:tc>
          <w:tcPr>
            <w:tcW w:w="850" w:type="dxa"/>
            <w:vAlign w:val="center"/>
          </w:tcPr>
          <w:p w14:paraId="280DBCAB" w14:textId="2D9C42C7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61</w:t>
            </w:r>
          </w:p>
        </w:tc>
        <w:tc>
          <w:tcPr>
            <w:tcW w:w="992" w:type="dxa"/>
            <w:vAlign w:val="center"/>
          </w:tcPr>
          <w:p w14:paraId="320BAF42" w14:textId="5EBA9652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655CB064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0.00546</w:t>
            </w:r>
          </w:p>
          <w:p w14:paraId="4D6C4427" w14:textId="1589DFD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(1.127)</w:t>
            </w:r>
          </w:p>
        </w:tc>
        <w:tc>
          <w:tcPr>
            <w:tcW w:w="992" w:type="dxa"/>
            <w:vAlign w:val="center"/>
          </w:tcPr>
          <w:p w14:paraId="40689C23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0.00143</w:t>
            </w:r>
          </w:p>
          <w:p w14:paraId="29F7FDBB" w14:textId="604133AF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(0.564)</w:t>
            </w:r>
          </w:p>
        </w:tc>
        <w:tc>
          <w:tcPr>
            <w:tcW w:w="850" w:type="dxa"/>
            <w:vAlign w:val="center"/>
          </w:tcPr>
          <w:p w14:paraId="29CDB119" w14:textId="4FBCEF7B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0.638</w:t>
            </w:r>
          </w:p>
        </w:tc>
        <w:tc>
          <w:tcPr>
            <w:tcW w:w="851" w:type="dxa"/>
            <w:vAlign w:val="center"/>
          </w:tcPr>
          <w:p w14:paraId="530FCE78" w14:textId="1E3C1B9A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0.541</w:t>
            </w:r>
          </w:p>
        </w:tc>
        <w:tc>
          <w:tcPr>
            <w:tcW w:w="1276" w:type="dxa"/>
            <w:vAlign w:val="center"/>
          </w:tcPr>
          <w:p w14:paraId="5AD205E8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0.0034</w:t>
            </w:r>
          </w:p>
          <w:p w14:paraId="1D0BD765" w14:textId="57FB32A0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(1.22)</w:t>
            </w:r>
          </w:p>
        </w:tc>
      </w:tr>
      <w:tr w:rsidR="001F1A86" w:rsidRPr="00541F70" w14:paraId="38C79F59" w14:textId="77777777" w:rsidTr="00694C66">
        <w:trPr>
          <w:trHeight w:val="616"/>
        </w:trPr>
        <w:tc>
          <w:tcPr>
            <w:tcW w:w="993" w:type="dxa"/>
            <w:vAlign w:val="center"/>
          </w:tcPr>
          <w:p w14:paraId="0EA9A5E1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1D4D52C7" w14:textId="77777777" w:rsidR="00694C66" w:rsidRPr="00D70941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3A6D4BF3" w14:textId="577AD0E5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D70941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0E0770D6" w14:textId="089880FB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60</w:t>
            </w:r>
          </w:p>
        </w:tc>
        <w:tc>
          <w:tcPr>
            <w:tcW w:w="850" w:type="dxa"/>
            <w:vAlign w:val="center"/>
          </w:tcPr>
          <w:p w14:paraId="4E808720" w14:textId="5D98C56C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52</w:t>
            </w:r>
          </w:p>
        </w:tc>
        <w:tc>
          <w:tcPr>
            <w:tcW w:w="992" w:type="dxa"/>
            <w:vAlign w:val="center"/>
          </w:tcPr>
          <w:p w14:paraId="33CCB81C" w14:textId="48DA9F7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69CF8F9C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-0.00147</w:t>
            </w:r>
          </w:p>
          <w:p w14:paraId="0BAA2629" w14:textId="2FE7C724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(-0.424)</w:t>
            </w:r>
          </w:p>
        </w:tc>
        <w:tc>
          <w:tcPr>
            <w:tcW w:w="992" w:type="dxa"/>
            <w:vAlign w:val="center"/>
          </w:tcPr>
          <w:p w14:paraId="515F8F96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  <w:p w14:paraId="5BE6107D" w14:textId="083AC33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(0.359)</w:t>
            </w:r>
          </w:p>
        </w:tc>
        <w:tc>
          <w:tcPr>
            <w:tcW w:w="850" w:type="dxa"/>
            <w:vAlign w:val="center"/>
          </w:tcPr>
          <w:p w14:paraId="24135FA2" w14:textId="602CB2D6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0.417</w:t>
            </w:r>
          </w:p>
        </w:tc>
        <w:tc>
          <w:tcPr>
            <w:tcW w:w="851" w:type="dxa"/>
            <w:vAlign w:val="center"/>
          </w:tcPr>
          <w:p w14:paraId="164883A0" w14:textId="2DD596C8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0.462</w:t>
            </w:r>
          </w:p>
        </w:tc>
        <w:tc>
          <w:tcPr>
            <w:tcW w:w="1276" w:type="dxa"/>
            <w:vAlign w:val="center"/>
          </w:tcPr>
          <w:p w14:paraId="4EA2D611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0.0008</w:t>
            </w:r>
          </w:p>
          <w:p w14:paraId="2E0CB6A5" w14:textId="1810914C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(0.033)</w:t>
            </w:r>
          </w:p>
        </w:tc>
      </w:tr>
      <w:tr w:rsidR="001F1A86" w:rsidRPr="00541F70" w14:paraId="604D70BD" w14:textId="77777777" w:rsidTr="00694C66">
        <w:trPr>
          <w:trHeight w:val="616"/>
        </w:trPr>
        <w:tc>
          <w:tcPr>
            <w:tcW w:w="993" w:type="dxa"/>
            <w:vAlign w:val="center"/>
          </w:tcPr>
          <w:p w14:paraId="5D38F724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6D6E09CD" w14:textId="77777777" w:rsidR="00694C66" w:rsidRPr="00D70941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317AE2A1" w14:textId="05650108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D70941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5254F65B" w14:textId="69879E1C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61</w:t>
            </w:r>
          </w:p>
        </w:tc>
        <w:tc>
          <w:tcPr>
            <w:tcW w:w="850" w:type="dxa"/>
            <w:vAlign w:val="center"/>
          </w:tcPr>
          <w:p w14:paraId="207BDFEC" w14:textId="12C992D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55</w:t>
            </w:r>
          </w:p>
        </w:tc>
        <w:tc>
          <w:tcPr>
            <w:tcW w:w="992" w:type="dxa"/>
            <w:vAlign w:val="center"/>
          </w:tcPr>
          <w:p w14:paraId="4B4A1290" w14:textId="5A12B61E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5CD6C513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-0.00164</w:t>
            </w:r>
          </w:p>
          <w:p w14:paraId="4C272FAD" w14:textId="5AC54436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(-0.835)</w:t>
            </w:r>
          </w:p>
        </w:tc>
        <w:tc>
          <w:tcPr>
            <w:tcW w:w="992" w:type="dxa"/>
            <w:vAlign w:val="center"/>
          </w:tcPr>
          <w:p w14:paraId="568E5EB9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0.00364</w:t>
            </w:r>
          </w:p>
          <w:p w14:paraId="05E0E68A" w14:textId="5A14445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(0.322)</w:t>
            </w:r>
          </w:p>
        </w:tc>
        <w:tc>
          <w:tcPr>
            <w:tcW w:w="850" w:type="dxa"/>
            <w:vAlign w:val="center"/>
          </w:tcPr>
          <w:p w14:paraId="1FF8FCF3" w14:textId="64BA13C4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0.492</w:t>
            </w:r>
          </w:p>
        </w:tc>
        <w:tc>
          <w:tcPr>
            <w:tcW w:w="851" w:type="dxa"/>
            <w:vAlign w:val="center"/>
          </w:tcPr>
          <w:p w14:paraId="2E0CAE53" w14:textId="51952ECD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0.491</w:t>
            </w:r>
          </w:p>
        </w:tc>
        <w:tc>
          <w:tcPr>
            <w:tcW w:w="1276" w:type="dxa"/>
            <w:vAlign w:val="center"/>
          </w:tcPr>
          <w:p w14:paraId="7FE53AE0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0.00087</w:t>
            </w:r>
          </w:p>
          <w:p w14:paraId="09DF8DBE" w14:textId="4B86728C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(-0.145)</w:t>
            </w:r>
          </w:p>
        </w:tc>
      </w:tr>
      <w:tr w:rsidR="001F1A86" w:rsidRPr="00541F70" w14:paraId="7187621D" w14:textId="77777777" w:rsidTr="00694C66">
        <w:trPr>
          <w:trHeight w:val="616"/>
        </w:trPr>
        <w:tc>
          <w:tcPr>
            <w:tcW w:w="993" w:type="dxa"/>
            <w:vAlign w:val="center"/>
          </w:tcPr>
          <w:p w14:paraId="15EADDC7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6E4AC9F9" w14:textId="77777777" w:rsidR="00694C66" w:rsidRPr="00D70941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46333584" w14:textId="0D428DAC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D70941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3598DDB3" w14:textId="77F750F8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65</w:t>
            </w:r>
          </w:p>
        </w:tc>
        <w:tc>
          <w:tcPr>
            <w:tcW w:w="850" w:type="dxa"/>
            <w:vAlign w:val="center"/>
          </w:tcPr>
          <w:p w14:paraId="447DE036" w14:textId="65EA2BC2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52</w:t>
            </w:r>
          </w:p>
        </w:tc>
        <w:tc>
          <w:tcPr>
            <w:tcW w:w="992" w:type="dxa"/>
            <w:vAlign w:val="center"/>
          </w:tcPr>
          <w:p w14:paraId="2C0F5CB2" w14:textId="639DA072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35E16499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0.00363</w:t>
            </w:r>
          </w:p>
          <w:p w14:paraId="698BEE56" w14:textId="3653549A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(-0.348)</w:t>
            </w:r>
          </w:p>
        </w:tc>
        <w:tc>
          <w:tcPr>
            <w:tcW w:w="992" w:type="dxa"/>
            <w:vAlign w:val="center"/>
          </w:tcPr>
          <w:p w14:paraId="336F8027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-0.00876</w:t>
            </w:r>
          </w:p>
          <w:p w14:paraId="05FA1392" w14:textId="2ED4C3FD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(-3.263)</w:t>
            </w:r>
          </w:p>
        </w:tc>
        <w:tc>
          <w:tcPr>
            <w:tcW w:w="850" w:type="dxa"/>
            <w:vAlign w:val="center"/>
          </w:tcPr>
          <w:p w14:paraId="65CD7E49" w14:textId="1EEB955D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0.538</w:t>
            </w:r>
          </w:p>
        </w:tc>
        <w:tc>
          <w:tcPr>
            <w:tcW w:w="851" w:type="dxa"/>
            <w:vAlign w:val="center"/>
          </w:tcPr>
          <w:p w14:paraId="1772A3D8" w14:textId="4ECDE0E2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0.423</w:t>
            </w:r>
          </w:p>
        </w:tc>
        <w:tc>
          <w:tcPr>
            <w:tcW w:w="1276" w:type="dxa"/>
            <w:vAlign w:val="center"/>
          </w:tcPr>
          <w:p w14:paraId="3AC8FC5E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-0.00187</w:t>
            </w:r>
          </w:p>
          <w:p w14:paraId="53835CAE" w14:textId="10B9965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(-2.371)</w:t>
            </w:r>
          </w:p>
        </w:tc>
      </w:tr>
      <w:tr w:rsidR="001F1A86" w:rsidRPr="00541F70" w14:paraId="287B318D" w14:textId="77777777" w:rsidTr="00694C66">
        <w:trPr>
          <w:trHeight w:val="616"/>
        </w:trPr>
        <w:tc>
          <w:tcPr>
            <w:tcW w:w="993" w:type="dxa"/>
            <w:vAlign w:val="center"/>
          </w:tcPr>
          <w:p w14:paraId="71CBE9BE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36D31DED" w14:textId="77777777" w:rsidR="00694C66" w:rsidRPr="00D70941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5C2FE955" w14:textId="6D83CD23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D70941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351752B9" w14:textId="69581EB6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57</w:t>
            </w:r>
          </w:p>
        </w:tc>
        <w:tc>
          <w:tcPr>
            <w:tcW w:w="850" w:type="dxa"/>
            <w:vAlign w:val="center"/>
          </w:tcPr>
          <w:p w14:paraId="5ACD4BD0" w14:textId="749F165D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62</w:t>
            </w:r>
          </w:p>
        </w:tc>
        <w:tc>
          <w:tcPr>
            <w:tcW w:w="992" w:type="dxa"/>
            <w:vAlign w:val="center"/>
          </w:tcPr>
          <w:p w14:paraId="10E244C8" w14:textId="1629DD5B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16667BF0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0.00057</w:t>
            </w:r>
          </w:p>
          <w:p w14:paraId="57355E32" w14:textId="22DD1474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(-0.098)</w:t>
            </w:r>
          </w:p>
        </w:tc>
        <w:tc>
          <w:tcPr>
            <w:tcW w:w="992" w:type="dxa"/>
            <w:vAlign w:val="center"/>
          </w:tcPr>
          <w:p w14:paraId="674FF670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-5e-05</w:t>
            </w:r>
          </w:p>
          <w:p w14:paraId="7C17CCA1" w14:textId="5794175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(-0.264)</w:t>
            </w:r>
          </w:p>
        </w:tc>
        <w:tc>
          <w:tcPr>
            <w:tcW w:w="850" w:type="dxa"/>
            <w:vAlign w:val="center"/>
          </w:tcPr>
          <w:p w14:paraId="38123AE5" w14:textId="1C8C666C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0.561</w:t>
            </w:r>
          </w:p>
        </w:tc>
        <w:tc>
          <w:tcPr>
            <w:tcW w:w="851" w:type="dxa"/>
            <w:vAlign w:val="center"/>
          </w:tcPr>
          <w:p w14:paraId="2E6A2727" w14:textId="5141F189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0.468</w:t>
            </w:r>
          </w:p>
        </w:tc>
        <w:tc>
          <w:tcPr>
            <w:tcW w:w="1276" w:type="dxa"/>
            <w:vAlign w:val="center"/>
          </w:tcPr>
          <w:p w14:paraId="1663E0F3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0.00025</w:t>
            </w:r>
          </w:p>
          <w:p w14:paraId="1EF49815" w14:textId="31BF63C9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(-0.256)</w:t>
            </w:r>
          </w:p>
        </w:tc>
      </w:tr>
      <w:tr w:rsidR="001F1A86" w:rsidRPr="00541F70" w14:paraId="0D0B0953" w14:textId="77777777" w:rsidTr="00694C66">
        <w:trPr>
          <w:trHeight w:val="616"/>
        </w:trPr>
        <w:tc>
          <w:tcPr>
            <w:tcW w:w="993" w:type="dxa"/>
            <w:vAlign w:val="center"/>
          </w:tcPr>
          <w:p w14:paraId="1928B27C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495404BB" w14:textId="77777777" w:rsidR="00694C66" w:rsidRPr="00D70941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374650ED" w14:textId="6474BD22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D70941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1F9B6985" w14:textId="34217692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60</w:t>
            </w:r>
          </w:p>
        </w:tc>
        <w:tc>
          <w:tcPr>
            <w:tcW w:w="850" w:type="dxa"/>
            <w:vAlign w:val="center"/>
          </w:tcPr>
          <w:p w14:paraId="282BC97E" w14:textId="02CE9164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59</w:t>
            </w:r>
          </w:p>
        </w:tc>
        <w:tc>
          <w:tcPr>
            <w:tcW w:w="992" w:type="dxa"/>
            <w:vAlign w:val="center"/>
          </w:tcPr>
          <w:p w14:paraId="32DDA6C3" w14:textId="49AC4E58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393601DA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0.00552</w:t>
            </w:r>
          </w:p>
          <w:p w14:paraId="2662FCDE" w14:textId="74AD58D6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(0.724)</w:t>
            </w:r>
          </w:p>
        </w:tc>
        <w:tc>
          <w:tcPr>
            <w:tcW w:w="992" w:type="dxa"/>
            <w:vAlign w:val="center"/>
          </w:tcPr>
          <w:p w14:paraId="0CAA3D75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</w:t>
            </w:r>
          </w:p>
          <w:p w14:paraId="0B3B7B93" w14:textId="01AE095F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(-0.704)</w:t>
            </w:r>
          </w:p>
        </w:tc>
        <w:tc>
          <w:tcPr>
            <w:tcW w:w="850" w:type="dxa"/>
            <w:vAlign w:val="center"/>
          </w:tcPr>
          <w:p w14:paraId="040067A2" w14:textId="1BBFFCDD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0.633</w:t>
            </w:r>
          </w:p>
        </w:tc>
        <w:tc>
          <w:tcPr>
            <w:tcW w:w="851" w:type="dxa"/>
            <w:vAlign w:val="center"/>
          </w:tcPr>
          <w:p w14:paraId="1E94724B" w14:textId="2F5472F8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0.441</w:t>
            </w:r>
          </w:p>
        </w:tc>
        <w:tc>
          <w:tcPr>
            <w:tcW w:w="1276" w:type="dxa"/>
            <w:vAlign w:val="center"/>
          </w:tcPr>
          <w:p w14:paraId="30E73A96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0.00278</w:t>
            </w:r>
          </w:p>
          <w:p w14:paraId="2A68AEEA" w14:textId="31AC0FCF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(-0.016)</w:t>
            </w:r>
          </w:p>
        </w:tc>
      </w:tr>
      <w:tr w:rsidR="001F1A86" w:rsidRPr="00541F70" w14:paraId="05FED108" w14:textId="77777777" w:rsidTr="00694C66">
        <w:trPr>
          <w:trHeight w:val="616"/>
        </w:trPr>
        <w:tc>
          <w:tcPr>
            <w:tcW w:w="993" w:type="dxa"/>
            <w:vAlign w:val="center"/>
          </w:tcPr>
          <w:p w14:paraId="7B715F1C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475AAA96" w14:textId="77777777" w:rsidR="00694C66" w:rsidRPr="00D70941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7C4F083E" w14:textId="2ED89FE7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D70941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7EFC24DC" w14:textId="739F3109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61</w:t>
            </w:r>
          </w:p>
        </w:tc>
        <w:tc>
          <w:tcPr>
            <w:tcW w:w="850" w:type="dxa"/>
            <w:vAlign w:val="center"/>
          </w:tcPr>
          <w:p w14:paraId="2A1F1352" w14:textId="3D2911CB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57</w:t>
            </w:r>
          </w:p>
        </w:tc>
        <w:tc>
          <w:tcPr>
            <w:tcW w:w="992" w:type="dxa"/>
            <w:vAlign w:val="center"/>
          </w:tcPr>
          <w:p w14:paraId="0534ECF6" w14:textId="6B9C656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46763990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0.00784**</w:t>
            </w:r>
          </w:p>
          <w:p w14:paraId="1385F596" w14:textId="67F1E8A0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(2.446)</w:t>
            </w:r>
          </w:p>
        </w:tc>
        <w:tc>
          <w:tcPr>
            <w:tcW w:w="992" w:type="dxa"/>
            <w:vAlign w:val="center"/>
          </w:tcPr>
          <w:p w14:paraId="176EC529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0.00729**</w:t>
            </w:r>
          </w:p>
          <w:p w14:paraId="33BB9D05" w14:textId="7A0470F8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(2.13)</w:t>
            </w:r>
          </w:p>
        </w:tc>
        <w:tc>
          <w:tcPr>
            <w:tcW w:w="850" w:type="dxa"/>
            <w:vAlign w:val="center"/>
          </w:tcPr>
          <w:p w14:paraId="3F83891B" w14:textId="5EF1449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0.656</w:t>
            </w:r>
          </w:p>
        </w:tc>
        <w:tc>
          <w:tcPr>
            <w:tcW w:w="851" w:type="dxa"/>
            <w:vAlign w:val="center"/>
          </w:tcPr>
          <w:p w14:paraId="342FA4CE" w14:textId="68E0F825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0.614</w:t>
            </w:r>
          </w:p>
        </w:tc>
        <w:tc>
          <w:tcPr>
            <w:tcW w:w="1276" w:type="dxa"/>
            <w:vAlign w:val="center"/>
          </w:tcPr>
          <w:p w14:paraId="6981BFE8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0.00757**</w:t>
            </w:r>
          </w:p>
          <w:p w14:paraId="76A3D3BC" w14:textId="1D65E7FE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(3.197)</w:t>
            </w:r>
          </w:p>
        </w:tc>
      </w:tr>
      <w:tr w:rsidR="001F1A86" w:rsidRPr="00541F70" w14:paraId="4E3D9BD9" w14:textId="77777777" w:rsidTr="00694C66">
        <w:trPr>
          <w:trHeight w:val="616"/>
        </w:trPr>
        <w:tc>
          <w:tcPr>
            <w:tcW w:w="993" w:type="dxa"/>
            <w:vAlign w:val="center"/>
          </w:tcPr>
          <w:p w14:paraId="1BA5CB98" w14:textId="77777777" w:rsidR="00694C66" w:rsidRPr="00F933EF" w:rsidRDefault="00694C66" w:rsidP="00694C6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428035B9" w14:textId="77777777" w:rsidR="00694C66" w:rsidRPr="00D70941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MACD</w:t>
            </w:r>
          </w:p>
          <w:p w14:paraId="4B99DA31" w14:textId="5B1D1215" w:rsidR="00694C66" w:rsidRPr="00E177B9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70941">
              <w:rPr>
                <w:rFonts w:ascii="TH SarabunPSK" w:hAnsi="TH SarabunPSK" w:cs="TH SarabunPSK"/>
                <w:szCs w:val="22"/>
              </w:rPr>
              <w:t>(12,26,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D70941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6854576D" w14:textId="26AC803B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61</w:t>
            </w:r>
          </w:p>
        </w:tc>
        <w:tc>
          <w:tcPr>
            <w:tcW w:w="850" w:type="dxa"/>
            <w:vAlign w:val="center"/>
          </w:tcPr>
          <w:p w14:paraId="06AAD155" w14:textId="42C02177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55</w:t>
            </w:r>
          </w:p>
        </w:tc>
        <w:tc>
          <w:tcPr>
            <w:tcW w:w="992" w:type="dxa"/>
            <w:vAlign w:val="center"/>
          </w:tcPr>
          <w:p w14:paraId="622D7076" w14:textId="5FD09763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32243F9F" w14:textId="77777777" w:rsidR="00694C66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0.0021</w:t>
            </w:r>
          </w:p>
          <w:p w14:paraId="2F678272" w14:textId="408B1152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(0.426)</w:t>
            </w:r>
          </w:p>
        </w:tc>
        <w:tc>
          <w:tcPr>
            <w:tcW w:w="992" w:type="dxa"/>
            <w:vAlign w:val="center"/>
          </w:tcPr>
          <w:p w14:paraId="6664680F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-0.00383</w:t>
            </w:r>
          </w:p>
          <w:p w14:paraId="0303AA17" w14:textId="0F8E6FD1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(-1.348)</w:t>
            </w:r>
          </w:p>
        </w:tc>
        <w:tc>
          <w:tcPr>
            <w:tcW w:w="850" w:type="dxa"/>
            <w:vAlign w:val="center"/>
          </w:tcPr>
          <w:p w14:paraId="3EA0DB65" w14:textId="583E2FFD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0.508</w:t>
            </w:r>
          </w:p>
        </w:tc>
        <w:tc>
          <w:tcPr>
            <w:tcW w:w="851" w:type="dxa"/>
            <w:vAlign w:val="center"/>
          </w:tcPr>
          <w:p w14:paraId="3C0D7D86" w14:textId="64C3D58C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0.509</w:t>
            </w:r>
          </w:p>
        </w:tc>
        <w:tc>
          <w:tcPr>
            <w:tcW w:w="1276" w:type="dxa"/>
            <w:vAlign w:val="center"/>
          </w:tcPr>
          <w:p w14:paraId="4F3773E5" w14:textId="77777777" w:rsidR="0032206A" w:rsidRDefault="00694C66" w:rsidP="00694C6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-0.00072</w:t>
            </w:r>
          </w:p>
          <w:p w14:paraId="34F5A166" w14:textId="34F8FE10" w:rsidR="00694C66" w:rsidRPr="00694C66" w:rsidRDefault="00694C66" w:rsidP="00694C6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94C66">
              <w:rPr>
                <w:rFonts w:ascii="TH SarabunPSK" w:hAnsi="TH SarabunPSK" w:cs="TH SarabunPSK"/>
                <w:color w:val="000000"/>
                <w:szCs w:val="22"/>
              </w:rPr>
              <w:t>(-0.342)</w:t>
            </w:r>
          </w:p>
        </w:tc>
      </w:tr>
    </w:tbl>
    <w:p w14:paraId="6F18F255" w14:textId="77777777" w:rsidR="00972A28" w:rsidRDefault="00972A28" w:rsidP="00972A28">
      <w:pPr>
        <w:pStyle w:val="NoSpacing"/>
        <w:jc w:val="center"/>
        <w:rPr>
          <w:rFonts w:ascii="TH SarabunPSK" w:hAnsi="TH SarabunPSK" w:cs="TH SarabunPSK"/>
          <w:sz w:val="28"/>
        </w:rPr>
      </w:pPr>
    </w:p>
    <w:p w14:paraId="460850C2" w14:textId="16087FD5" w:rsidR="00972A28" w:rsidRDefault="00972A28" w:rsidP="00972A28">
      <w:pPr>
        <w:pStyle w:val="NoSpacing"/>
        <w:jc w:val="center"/>
        <w:rPr>
          <w:rFonts w:ascii="TH SarabunPSK" w:hAnsi="TH SarabunPSK" w:cs="TH SarabunPSK"/>
          <w:sz w:val="28"/>
        </w:rPr>
      </w:pPr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p w14:paraId="652985BB" w14:textId="77777777" w:rsidR="006F59A4" w:rsidRDefault="006F59A4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F265134" w14:textId="77777777" w:rsidR="006F59A4" w:rsidRDefault="006F59A4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49D2E28" w14:textId="77777777" w:rsidR="006F59A4" w:rsidRDefault="006F59A4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6A0D2D3" w14:textId="525F03EE" w:rsidR="004B1961" w:rsidRDefault="00EA47F1" w:rsidP="00EA47F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="00A8729D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แสดงผลการทดสอบของดัชนีตลาดหุ้นในกลุ่มประเทศแถบเอเชีย (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Asian Stock Market Index) </w:t>
      </w: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t>รวมทั้งสิ้น 10 ดัชนี โดยใช้ช่วงข้อมูลตั้งแต่ปี 2013 ถึง 2023 ของกลยุทธ์</w:t>
      </w:r>
      <w:r w:rsidR="0045769A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MACD crosses     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F59A4">
        <w:rPr>
          <w:rFonts w:ascii="TH SarabunPSK" w:hAnsi="TH SarabunPSK" w:cs="TH SarabunPSK"/>
          <w:b/>
          <w:bCs/>
          <w:sz w:val="32"/>
          <w:szCs w:val="32"/>
        </w:rPr>
        <w:t xml:space="preserve">n-day EMA of the MACD (Rule </w:t>
      </w:r>
      <w:r w:rsidRPr="006F59A4">
        <w:rPr>
          <w:rFonts w:ascii="TH SarabunPSK" w:hAnsi="TH SarabunPSK" w:cs="TH SarabunPSK"/>
          <w:b/>
          <w:bCs/>
          <w:sz w:val="32"/>
          <w:szCs w:val="32"/>
          <w:cs/>
        </w:rPr>
        <w:t xml:space="preserve">2)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MACD : </w:t>
      </w:r>
      <w:r w:rsidR="004731BA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,</w:t>
      </w:r>
      <w:r w:rsidR="004731BA">
        <w:rPr>
          <w:rFonts w:ascii="TH SarabunPSK" w:hAnsi="TH SarabunPSK" w:cs="TH SarabunPSK"/>
          <w:b/>
          <w:bCs/>
          <w:sz w:val="32"/>
          <w:szCs w:val="32"/>
          <w:cs/>
        </w:rPr>
        <w:t>17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,9)</w:t>
      </w:r>
    </w:p>
    <w:p w14:paraId="51D6E19A" w14:textId="36180BFB" w:rsidR="009875C2" w:rsidRPr="009875C2" w:rsidRDefault="00287107" w:rsidP="00287107">
      <w:pPr>
        <w:jc w:val="thaiDistribute"/>
        <w:rPr>
          <w:rFonts w:ascii="TH SarabunPSK" w:hAnsi="TH SarabunPSK" w:cs="TH SarabunPSK"/>
          <w:sz w:val="28"/>
        </w:rPr>
      </w:pPr>
      <w:r w:rsidRPr="009875C2">
        <w:rPr>
          <w:rFonts w:ascii="TH SarabunPSK" w:hAnsi="TH SarabunPSK" w:cs="TH SarabunPSK"/>
          <w:sz w:val="28"/>
        </w:rPr>
        <w:t xml:space="preserve">MACD Rule 2 (8,17,9) </w:t>
      </w:r>
      <w:r w:rsidRPr="009875C2">
        <w:rPr>
          <w:rFonts w:ascii="TH SarabunPSK" w:hAnsi="TH SarabunPSK" w:cs="TH SarabunPSK"/>
          <w:sz w:val="28"/>
          <w:cs/>
        </w:rPr>
        <w:t xml:space="preserve">ดัชนีราคาหลักทรัพย์ของเอเชียของกลยุทธ์ </w:t>
      </w:r>
      <w:r w:rsidRPr="009875C2">
        <w:rPr>
          <w:rFonts w:ascii="TH SarabunPSK" w:hAnsi="TH SarabunPSK" w:cs="TH SarabunPSK"/>
          <w:sz w:val="28"/>
        </w:rPr>
        <w:t xml:space="preserve">MACD crosses nine-day (8,17,9) </w:t>
      </w:r>
      <w:r w:rsidRPr="009875C2">
        <w:rPr>
          <w:rFonts w:ascii="TH SarabunPSK" w:hAnsi="TH SarabunPSK" w:cs="TH SarabunPSK"/>
          <w:sz w:val="28"/>
          <w:cs/>
        </w:rPr>
        <w:t xml:space="preserve">จากผลการทดสอบการวิจัย 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เมื่อเชื่อสัญญาณซื้อจะมีค่าเฉลี่ยผลตอบแทน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วันมากกว่ากลยุทธ์ซื้อและถืออย่างมีนัยสำคัญ และพบว่าดัชนีของตลาด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เมื่อเชื่อสัญญาณขายจะมีค่าเฉลี่ยผลตอบแทน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วันมากกว่าของกลยุทธ์ซื้อและถืออย่างมีนัยสำคัญ และสุดท้ายพบว่าดัชนีของตลาด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เมื่อเชื่อทั้งสัญญาณซื้อและขายจะมีค่าเฉลี่ยผลตอบแทน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>วันมากกว่าของกลยุทธ์ซื้อและถืออย่างมีนัยสำคัญ</w:t>
      </w:r>
      <w:r w:rsidR="009875C2" w:rsidRPr="009875C2">
        <w:rPr>
          <w:rFonts w:ascii="TH SarabunPSK" w:hAnsi="TH SarabunPSK" w:cs="TH SarabunPSK"/>
          <w:sz w:val="28"/>
        </w:rPr>
        <w:t xml:space="preserve"> </w:t>
      </w:r>
      <w:r w:rsidR="009875C2" w:rsidRPr="009875C2">
        <w:rPr>
          <w:rFonts w:ascii="TH SarabunPSK" w:hAnsi="TH SarabunPSK" w:cs="TH SarabunPSK" w:hint="cs"/>
          <w:sz w:val="28"/>
          <w:cs/>
        </w:rPr>
        <w:t>และตลาดนอกเหนือจากที่กล่าวมาไม่สามารถเอาชนะกลยุทธ์การซื้อและถือได</w:t>
      </w:r>
      <w:r w:rsidR="009875C2">
        <w:rPr>
          <w:rFonts w:ascii="TH SarabunPSK" w:hAnsi="TH SarabunPSK" w:cs="TH SarabunPSK" w:hint="cs"/>
          <w:sz w:val="28"/>
          <w:cs/>
        </w:rPr>
        <w:t>้</w:t>
      </w: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629945DE" w14:textId="77777777">
        <w:trPr>
          <w:trHeight w:val="616"/>
        </w:trPr>
        <w:tc>
          <w:tcPr>
            <w:tcW w:w="993" w:type="dxa"/>
            <w:vAlign w:val="center"/>
          </w:tcPr>
          <w:p w14:paraId="5C823F80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0BCB0618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06B56C1D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79013A25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3F20A4B0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625AC888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4FCBE604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5C4414C6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3ADDCA4B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69A67B55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32D64EC9" w14:textId="77777777" w:rsidR="0032206A" w:rsidRPr="001D4E85" w:rsidRDefault="0032206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55F12848" w14:textId="77777777" w:rsidTr="000E2679">
        <w:trPr>
          <w:trHeight w:val="616"/>
        </w:trPr>
        <w:tc>
          <w:tcPr>
            <w:tcW w:w="993" w:type="dxa"/>
            <w:vAlign w:val="center"/>
          </w:tcPr>
          <w:p w14:paraId="2D1A2F1D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608E40BA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MACD</w:t>
            </w:r>
          </w:p>
          <w:p w14:paraId="4C560D91" w14:textId="13A77BE0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(</w:t>
            </w:r>
            <w:r>
              <w:rPr>
                <w:rFonts w:ascii="TH SarabunPSK" w:hAnsi="TH SarabunPSK" w:cs="TH SarabunPSK"/>
                <w:szCs w:val="22"/>
              </w:rPr>
              <w:t>8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17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E177B9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1C534008" w14:textId="5B2804AE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69</w:t>
            </w:r>
          </w:p>
        </w:tc>
        <w:tc>
          <w:tcPr>
            <w:tcW w:w="850" w:type="dxa"/>
            <w:vAlign w:val="center"/>
          </w:tcPr>
          <w:p w14:paraId="40CC29E7" w14:textId="29487CE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69</w:t>
            </w:r>
          </w:p>
        </w:tc>
        <w:tc>
          <w:tcPr>
            <w:tcW w:w="992" w:type="dxa"/>
            <w:vAlign w:val="center"/>
          </w:tcPr>
          <w:p w14:paraId="73706931" w14:textId="5CED5149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48C0F324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0.00295</w:t>
            </w:r>
          </w:p>
          <w:p w14:paraId="6DEF450B" w14:textId="704CAE20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(-0.558)</w:t>
            </w:r>
          </w:p>
        </w:tc>
        <w:tc>
          <w:tcPr>
            <w:tcW w:w="992" w:type="dxa"/>
            <w:vAlign w:val="center"/>
          </w:tcPr>
          <w:p w14:paraId="7681D7A0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-0.00442</w:t>
            </w:r>
          </w:p>
          <w:p w14:paraId="09EDBE7D" w14:textId="6C724304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(-2.351)</w:t>
            </w:r>
          </w:p>
        </w:tc>
        <w:tc>
          <w:tcPr>
            <w:tcW w:w="850" w:type="dxa"/>
            <w:vAlign w:val="center"/>
          </w:tcPr>
          <w:p w14:paraId="00B16ED2" w14:textId="7550BA93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0.536</w:t>
            </w:r>
          </w:p>
        </w:tc>
        <w:tc>
          <w:tcPr>
            <w:tcW w:w="851" w:type="dxa"/>
            <w:vAlign w:val="center"/>
          </w:tcPr>
          <w:p w14:paraId="31F5249D" w14:textId="3512933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0.362</w:t>
            </w:r>
          </w:p>
        </w:tc>
        <w:tc>
          <w:tcPr>
            <w:tcW w:w="1276" w:type="dxa"/>
            <w:vAlign w:val="center"/>
          </w:tcPr>
          <w:p w14:paraId="11FA0515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-0.00074</w:t>
            </w:r>
          </w:p>
          <w:p w14:paraId="6CE9871C" w14:textId="5F0D0808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(-2.089)</w:t>
            </w:r>
          </w:p>
        </w:tc>
      </w:tr>
      <w:tr w:rsidR="001F1A86" w:rsidRPr="00541F70" w14:paraId="08C86D90" w14:textId="77777777" w:rsidTr="000E2679">
        <w:trPr>
          <w:trHeight w:val="616"/>
        </w:trPr>
        <w:tc>
          <w:tcPr>
            <w:tcW w:w="993" w:type="dxa"/>
            <w:vAlign w:val="center"/>
          </w:tcPr>
          <w:p w14:paraId="1FA331FE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73C0CB6E" w14:textId="77777777" w:rsidR="000E2679" w:rsidRPr="005F5A18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F5A18">
              <w:rPr>
                <w:rFonts w:ascii="TH SarabunPSK" w:hAnsi="TH SarabunPSK" w:cs="TH SarabunPSK"/>
                <w:szCs w:val="22"/>
              </w:rPr>
              <w:t>MACD</w:t>
            </w:r>
          </w:p>
          <w:p w14:paraId="68AF7257" w14:textId="46494128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F5A18">
              <w:rPr>
                <w:rFonts w:ascii="TH SarabunPSK" w:hAnsi="TH SarabunPSK" w:cs="TH SarabunPSK"/>
                <w:szCs w:val="22"/>
              </w:rPr>
              <w:t>(8,17,9)</w:t>
            </w:r>
          </w:p>
        </w:tc>
        <w:tc>
          <w:tcPr>
            <w:tcW w:w="851" w:type="dxa"/>
            <w:vAlign w:val="center"/>
          </w:tcPr>
          <w:p w14:paraId="2DC25FCE" w14:textId="41202D9C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68</w:t>
            </w:r>
          </w:p>
        </w:tc>
        <w:tc>
          <w:tcPr>
            <w:tcW w:w="850" w:type="dxa"/>
            <w:vAlign w:val="center"/>
          </w:tcPr>
          <w:p w14:paraId="14E22067" w14:textId="0A82862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69</w:t>
            </w:r>
          </w:p>
        </w:tc>
        <w:tc>
          <w:tcPr>
            <w:tcW w:w="992" w:type="dxa"/>
            <w:vAlign w:val="center"/>
          </w:tcPr>
          <w:p w14:paraId="4201DC98" w14:textId="4C623148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06FE4DA2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-0.0021</w:t>
            </w:r>
          </w:p>
          <w:p w14:paraId="184C842D" w14:textId="2D3C8D1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(-1.188)</w:t>
            </w:r>
          </w:p>
        </w:tc>
        <w:tc>
          <w:tcPr>
            <w:tcW w:w="992" w:type="dxa"/>
            <w:vAlign w:val="center"/>
          </w:tcPr>
          <w:p w14:paraId="4603413F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-0.00529</w:t>
            </w:r>
          </w:p>
          <w:p w14:paraId="61CF1E38" w14:textId="6E3A19F8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(-1.899)</w:t>
            </w:r>
          </w:p>
        </w:tc>
        <w:tc>
          <w:tcPr>
            <w:tcW w:w="850" w:type="dxa"/>
            <w:vAlign w:val="center"/>
          </w:tcPr>
          <w:p w14:paraId="61C733EA" w14:textId="1C52B21E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0.426</w:t>
            </w:r>
          </w:p>
        </w:tc>
        <w:tc>
          <w:tcPr>
            <w:tcW w:w="851" w:type="dxa"/>
            <w:vAlign w:val="center"/>
          </w:tcPr>
          <w:p w14:paraId="321F9597" w14:textId="2B87F3C1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0.435</w:t>
            </w:r>
          </w:p>
        </w:tc>
        <w:tc>
          <w:tcPr>
            <w:tcW w:w="1276" w:type="dxa"/>
            <w:vAlign w:val="center"/>
          </w:tcPr>
          <w:p w14:paraId="4617DD33" w14:textId="77777777" w:rsidR="00AE3093" w:rsidRDefault="000E2679" w:rsidP="00AE3093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-0.00371</w:t>
            </w:r>
          </w:p>
          <w:p w14:paraId="0EAC731A" w14:textId="2F00A071" w:rsidR="000E2679" w:rsidRPr="00AE3093" w:rsidRDefault="000E2679" w:rsidP="00AE3093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(-2.158)</w:t>
            </w:r>
          </w:p>
        </w:tc>
      </w:tr>
      <w:tr w:rsidR="001F1A86" w:rsidRPr="00541F70" w14:paraId="6547198F" w14:textId="77777777" w:rsidTr="000E2679">
        <w:trPr>
          <w:trHeight w:val="596"/>
        </w:trPr>
        <w:tc>
          <w:tcPr>
            <w:tcW w:w="993" w:type="dxa"/>
            <w:vAlign w:val="center"/>
          </w:tcPr>
          <w:p w14:paraId="0C1FE660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051C7718" w14:textId="77777777" w:rsidR="000E2679" w:rsidRPr="005F5A18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F5A18">
              <w:rPr>
                <w:rFonts w:ascii="TH SarabunPSK" w:hAnsi="TH SarabunPSK" w:cs="TH SarabunPSK"/>
                <w:szCs w:val="22"/>
              </w:rPr>
              <w:t>MACD</w:t>
            </w:r>
          </w:p>
          <w:p w14:paraId="2404FE55" w14:textId="3011901D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F5A18">
              <w:rPr>
                <w:rFonts w:ascii="TH SarabunPSK" w:hAnsi="TH SarabunPSK" w:cs="TH SarabunPSK"/>
                <w:szCs w:val="22"/>
              </w:rPr>
              <w:t>(8,17,9)</w:t>
            </w:r>
          </w:p>
        </w:tc>
        <w:tc>
          <w:tcPr>
            <w:tcW w:w="851" w:type="dxa"/>
            <w:vAlign w:val="center"/>
          </w:tcPr>
          <w:p w14:paraId="6E9DC69D" w14:textId="02A48224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72</w:t>
            </w:r>
          </w:p>
        </w:tc>
        <w:tc>
          <w:tcPr>
            <w:tcW w:w="850" w:type="dxa"/>
            <w:vAlign w:val="center"/>
          </w:tcPr>
          <w:p w14:paraId="35D956AB" w14:textId="7C2148BC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67</w:t>
            </w:r>
          </w:p>
        </w:tc>
        <w:tc>
          <w:tcPr>
            <w:tcW w:w="992" w:type="dxa"/>
            <w:vAlign w:val="center"/>
          </w:tcPr>
          <w:p w14:paraId="6DDEABAB" w14:textId="23F05434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224A84A8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-0.00264</w:t>
            </w:r>
          </w:p>
          <w:p w14:paraId="70F1C51A" w14:textId="64F4E6E3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(-0.353)</w:t>
            </w:r>
          </w:p>
        </w:tc>
        <w:tc>
          <w:tcPr>
            <w:tcW w:w="992" w:type="dxa"/>
            <w:vAlign w:val="center"/>
          </w:tcPr>
          <w:p w14:paraId="1CF9FC93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0.00237</w:t>
            </w:r>
          </w:p>
          <w:p w14:paraId="166F53F4" w14:textId="05EAD4FF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(0.72)</w:t>
            </w:r>
          </w:p>
        </w:tc>
        <w:tc>
          <w:tcPr>
            <w:tcW w:w="850" w:type="dxa"/>
            <w:vAlign w:val="center"/>
          </w:tcPr>
          <w:p w14:paraId="47F46F3D" w14:textId="22A29DBA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0.486</w:t>
            </w:r>
          </w:p>
        </w:tc>
        <w:tc>
          <w:tcPr>
            <w:tcW w:w="851" w:type="dxa"/>
            <w:vAlign w:val="center"/>
          </w:tcPr>
          <w:p w14:paraId="075C4876" w14:textId="53899BF8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0.522</w:t>
            </w:r>
          </w:p>
        </w:tc>
        <w:tc>
          <w:tcPr>
            <w:tcW w:w="1276" w:type="dxa"/>
            <w:vAlign w:val="center"/>
          </w:tcPr>
          <w:p w14:paraId="08BE34F3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-0.00023</w:t>
            </w:r>
          </w:p>
          <w:p w14:paraId="18C1FE57" w14:textId="1C8DD8A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(0.256)</w:t>
            </w:r>
          </w:p>
        </w:tc>
      </w:tr>
      <w:tr w:rsidR="001F1A86" w:rsidRPr="00541F70" w14:paraId="284D2743" w14:textId="77777777" w:rsidTr="000E2679">
        <w:trPr>
          <w:trHeight w:val="616"/>
        </w:trPr>
        <w:tc>
          <w:tcPr>
            <w:tcW w:w="993" w:type="dxa"/>
            <w:vAlign w:val="center"/>
          </w:tcPr>
          <w:p w14:paraId="73AC6780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4348DFEE" w14:textId="77777777" w:rsidR="000E2679" w:rsidRPr="005F5A18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F5A18">
              <w:rPr>
                <w:rFonts w:ascii="TH SarabunPSK" w:hAnsi="TH SarabunPSK" w:cs="TH SarabunPSK"/>
                <w:szCs w:val="22"/>
              </w:rPr>
              <w:t>MACD</w:t>
            </w:r>
          </w:p>
          <w:p w14:paraId="2EB5AFEB" w14:textId="5DC38128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F5A18">
              <w:rPr>
                <w:rFonts w:ascii="TH SarabunPSK" w:hAnsi="TH SarabunPSK" w:cs="TH SarabunPSK"/>
                <w:szCs w:val="22"/>
              </w:rPr>
              <w:t>(8,17,9)</w:t>
            </w:r>
          </w:p>
        </w:tc>
        <w:tc>
          <w:tcPr>
            <w:tcW w:w="851" w:type="dxa"/>
            <w:vAlign w:val="center"/>
          </w:tcPr>
          <w:p w14:paraId="0B2A886A" w14:textId="3FC28468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63</w:t>
            </w:r>
          </w:p>
        </w:tc>
        <w:tc>
          <w:tcPr>
            <w:tcW w:w="850" w:type="dxa"/>
            <w:vAlign w:val="center"/>
          </w:tcPr>
          <w:p w14:paraId="79C00D44" w14:textId="245E57A2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72</w:t>
            </w:r>
          </w:p>
        </w:tc>
        <w:tc>
          <w:tcPr>
            <w:tcW w:w="992" w:type="dxa"/>
            <w:vAlign w:val="center"/>
          </w:tcPr>
          <w:p w14:paraId="57C9E3D6" w14:textId="5254B120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07CF9A96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0.0007</w:t>
            </w:r>
          </w:p>
          <w:p w14:paraId="7CE3BAA0" w14:textId="1FCFF3FB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(0.009)</w:t>
            </w:r>
          </w:p>
        </w:tc>
        <w:tc>
          <w:tcPr>
            <w:tcW w:w="992" w:type="dxa"/>
            <w:vAlign w:val="center"/>
          </w:tcPr>
          <w:p w14:paraId="7694BF8A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-0.00242</w:t>
            </w:r>
          </w:p>
          <w:p w14:paraId="6802D86F" w14:textId="3D5B673F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(-0.465)</w:t>
            </w:r>
          </w:p>
        </w:tc>
        <w:tc>
          <w:tcPr>
            <w:tcW w:w="850" w:type="dxa"/>
            <w:vAlign w:val="center"/>
          </w:tcPr>
          <w:p w14:paraId="503617C1" w14:textId="52520177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0.508</w:t>
            </w:r>
          </w:p>
        </w:tc>
        <w:tc>
          <w:tcPr>
            <w:tcW w:w="851" w:type="dxa"/>
            <w:vAlign w:val="center"/>
          </w:tcPr>
          <w:p w14:paraId="463A2380" w14:textId="2F0F222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0.5</w:t>
            </w:r>
          </w:p>
        </w:tc>
        <w:tc>
          <w:tcPr>
            <w:tcW w:w="1276" w:type="dxa"/>
            <w:vAlign w:val="center"/>
          </w:tcPr>
          <w:p w14:paraId="5D09EF46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-0.00096</w:t>
            </w:r>
          </w:p>
          <w:p w14:paraId="6332A0BC" w14:textId="0402086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(-0.363)</w:t>
            </w:r>
          </w:p>
        </w:tc>
      </w:tr>
      <w:tr w:rsidR="001F1A86" w:rsidRPr="00541F70" w14:paraId="1A3610A0" w14:textId="77777777" w:rsidTr="000E2679">
        <w:trPr>
          <w:trHeight w:val="616"/>
        </w:trPr>
        <w:tc>
          <w:tcPr>
            <w:tcW w:w="993" w:type="dxa"/>
            <w:vAlign w:val="center"/>
          </w:tcPr>
          <w:p w14:paraId="32E7FC73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7EB85779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MACD</w:t>
            </w:r>
          </w:p>
          <w:p w14:paraId="29CC0554" w14:textId="0100C375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(</w:t>
            </w:r>
            <w:r>
              <w:rPr>
                <w:rFonts w:ascii="TH SarabunPSK" w:hAnsi="TH SarabunPSK" w:cs="TH SarabunPSK"/>
                <w:szCs w:val="22"/>
              </w:rPr>
              <w:t>8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17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E177B9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12F524CF" w14:textId="532056C0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63</w:t>
            </w:r>
          </w:p>
        </w:tc>
        <w:tc>
          <w:tcPr>
            <w:tcW w:w="850" w:type="dxa"/>
            <w:vAlign w:val="center"/>
          </w:tcPr>
          <w:p w14:paraId="6191E300" w14:textId="1AACF3C5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66</w:t>
            </w:r>
          </w:p>
        </w:tc>
        <w:tc>
          <w:tcPr>
            <w:tcW w:w="992" w:type="dxa"/>
            <w:vAlign w:val="center"/>
          </w:tcPr>
          <w:p w14:paraId="34BE73FB" w14:textId="7810953E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7B9B874C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0.00337</w:t>
            </w:r>
          </w:p>
          <w:p w14:paraId="4B59BF67" w14:textId="426A1B06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(0.462)</w:t>
            </w:r>
          </w:p>
        </w:tc>
        <w:tc>
          <w:tcPr>
            <w:tcW w:w="992" w:type="dxa"/>
            <w:vAlign w:val="center"/>
          </w:tcPr>
          <w:p w14:paraId="608FBDAA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0.00308</w:t>
            </w:r>
          </w:p>
          <w:p w14:paraId="15455F49" w14:textId="4385014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(0.279)</w:t>
            </w:r>
          </w:p>
        </w:tc>
        <w:tc>
          <w:tcPr>
            <w:tcW w:w="850" w:type="dxa"/>
            <w:vAlign w:val="center"/>
          </w:tcPr>
          <w:p w14:paraId="2165432C" w14:textId="44F8DD12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0.603</w:t>
            </w:r>
          </w:p>
        </w:tc>
        <w:tc>
          <w:tcPr>
            <w:tcW w:w="851" w:type="dxa"/>
            <w:vAlign w:val="center"/>
          </w:tcPr>
          <w:p w14:paraId="44CEA5AF" w14:textId="1A45C3FF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0.439</w:t>
            </w:r>
          </w:p>
        </w:tc>
        <w:tc>
          <w:tcPr>
            <w:tcW w:w="1276" w:type="dxa"/>
            <w:vAlign w:val="center"/>
          </w:tcPr>
          <w:p w14:paraId="1F30EE6B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0.00322</w:t>
            </w:r>
          </w:p>
          <w:p w14:paraId="73E102D1" w14:textId="612D3AA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(0.485)</w:t>
            </w:r>
          </w:p>
        </w:tc>
      </w:tr>
      <w:tr w:rsidR="001F1A86" w:rsidRPr="00541F70" w14:paraId="2BBFB44F" w14:textId="77777777" w:rsidTr="000E2679">
        <w:trPr>
          <w:trHeight w:val="616"/>
        </w:trPr>
        <w:tc>
          <w:tcPr>
            <w:tcW w:w="993" w:type="dxa"/>
            <w:vAlign w:val="center"/>
          </w:tcPr>
          <w:p w14:paraId="272897FA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59099D10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MACD</w:t>
            </w:r>
          </w:p>
          <w:p w14:paraId="5211764D" w14:textId="60DB4F05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(</w:t>
            </w:r>
            <w:r>
              <w:rPr>
                <w:rFonts w:ascii="TH SarabunPSK" w:hAnsi="TH SarabunPSK" w:cs="TH SarabunPSK"/>
                <w:szCs w:val="22"/>
              </w:rPr>
              <w:t>8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17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E177B9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02F446FC" w14:textId="2DC0BC67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70</w:t>
            </w:r>
          </w:p>
        </w:tc>
        <w:tc>
          <w:tcPr>
            <w:tcW w:w="850" w:type="dxa"/>
            <w:vAlign w:val="center"/>
          </w:tcPr>
          <w:p w14:paraId="7053F14F" w14:textId="56087F74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66</w:t>
            </w:r>
          </w:p>
        </w:tc>
        <w:tc>
          <w:tcPr>
            <w:tcW w:w="992" w:type="dxa"/>
            <w:vAlign w:val="center"/>
          </w:tcPr>
          <w:p w14:paraId="5F5D53A5" w14:textId="1F0E67C9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2AF4EE23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0.00304</w:t>
            </w:r>
          </w:p>
          <w:p w14:paraId="3F081E24" w14:textId="18A271D0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(-0.505)</w:t>
            </w:r>
          </w:p>
        </w:tc>
        <w:tc>
          <w:tcPr>
            <w:tcW w:w="992" w:type="dxa"/>
            <w:vAlign w:val="center"/>
          </w:tcPr>
          <w:p w14:paraId="1BAF20C8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-0.00609</w:t>
            </w:r>
          </w:p>
          <w:p w14:paraId="009EBEAC" w14:textId="056C02AC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(-2.758)</w:t>
            </w:r>
          </w:p>
        </w:tc>
        <w:tc>
          <w:tcPr>
            <w:tcW w:w="850" w:type="dxa"/>
            <w:vAlign w:val="center"/>
          </w:tcPr>
          <w:p w14:paraId="65057CD0" w14:textId="33343346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0.543</w:t>
            </w:r>
          </w:p>
        </w:tc>
        <w:tc>
          <w:tcPr>
            <w:tcW w:w="851" w:type="dxa"/>
            <w:vAlign w:val="center"/>
          </w:tcPr>
          <w:p w14:paraId="1E921779" w14:textId="749FD892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0.379</w:t>
            </w:r>
          </w:p>
        </w:tc>
        <w:tc>
          <w:tcPr>
            <w:tcW w:w="1276" w:type="dxa"/>
            <w:vAlign w:val="center"/>
          </w:tcPr>
          <w:p w14:paraId="6A3C935A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-0.00139</w:t>
            </w:r>
          </w:p>
          <w:p w14:paraId="12358F1B" w14:textId="3337441B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(-2.263)</w:t>
            </w:r>
          </w:p>
        </w:tc>
      </w:tr>
      <w:tr w:rsidR="001F1A86" w:rsidRPr="00541F70" w14:paraId="6FEB5E56" w14:textId="77777777" w:rsidTr="000E2679">
        <w:trPr>
          <w:trHeight w:val="616"/>
        </w:trPr>
        <w:tc>
          <w:tcPr>
            <w:tcW w:w="993" w:type="dxa"/>
            <w:vAlign w:val="center"/>
          </w:tcPr>
          <w:p w14:paraId="747508B2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35AC62D9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MACD</w:t>
            </w:r>
          </w:p>
          <w:p w14:paraId="2B6C3481" w14:textId="3158E4F7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(</w:t>
            </w:r>
            <w:r>
              <w:rPr>
                <w:rFonts w:ascii="TH SarabunPSK" w:hAnsi="TH SarabunPSK" w:cs="TH SarabunPSK"/>
                <w:szCs w:val="22"/>
              </w:rPr>
              <w:t>8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17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E177B9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7126F241" w14:textId="60069282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69</w:t>
            </w:r>
          </w:p>
        </w:tc>
        <w:tc>
          <w:tcPr>
            <w:tcW w:w="850" w:type="dxa"/>
            <w:vAlign w:val="center"/>
          </w:tcPr>
          <w:p w14:paraId="7E28AD0F" w14:textId="772F6B47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65</w:t>
            </w:r>
          </w:p>
        </w:tc>
        <w:tc>
          <w:tcPr>
            <w:tcW w:w="992" w:type="dxa"/>
            <w:vAlign w:val="center"/>
          </w:tcPr>
          <w:p w14:paraId="7984059E" w14:textId="71336BC4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3F8ED7AA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0.00324</w:t>
            </w:r>
          </w:p>
          <w:p w14:paraId="027E02B7" w14:textId="116089B0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(0.665)</w:t>
            </w:r>
          </w:p>
        </w:tc>
        <w:tc>
          <w:tcPr>
            <w:tcW w:w="992" w:type="dxa"/>
            <w:vAlign w:val="center"/>
          </w:tcPr>
          <w:p w14:paraId="37E11303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-0.00173</w:t>
            </w:r>
          </w:p>
          <w:p w14:paraId="6974AA68" w14:textId="28895726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(-0.694)</w:t>
            </w:r>
          </w:p>
        </w:tc>
        <w:tc>
          <w:tcPr>
            <w:tcW w:w="850" w:type="dxa"/>
            <w:vAlign w:val="center"/>
          </w:tcPr>
          <w:p w14:paraId="3BBA47F3" w14:textId="26932D7C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0.464</w:t>
            </w:r>
          </w:p>
        </w:tc>
        <w:tc>
          <w:tcPr>
            <w:tcW w:w="851" w:type="dxa"/>
            <w:vAlign w:val="center"/>
          </w:tcPr>
          <w:p w14:paraId="74670BE4" w14:textId="7744C795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0.431</w:t>
            </w:r>
          </w:p>
        </w:tc>
        <w:tc>
          <w:tcPr>
            <w:tcW w:w="1276" w:type="dxa"/>
            <w:vAlign w:val="center"/>
          </w:tcPr>
          <w:p w14:paraId="2E97FF65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0.00083</w:t>
            </w:r>
          </w:p>
          <w:p w14:paraId="2876C835" w14:textId="30EDD1D7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(-0.046)</w:t>
            </w:r>
          </w:p>
        </w:tc>
      </w:tr>
      <w:tr w:rsidR="001F1A86" w:rsidRPr="00541F70" w14:paraId="6B470A48" w14:textId="77777777" w:rsidTr="000E2679">
        <w:trPr>
          <w:trHeight w:val="616"/>
        </w:trPr>
        <w:tc>
          <w:tcPr>
            <w:tcW w:w="993" w:type="dxa"/>
            <w:vAlign w:val="center"/>
          </w:tcPr>
          <w:p w14:paraId="338EF537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1E5E9B3E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MACD</w:t>
            </w:r>
          </w:p>
          <w:p w14:paraId="62E952C5" w14:textId="2E766AF9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(</w:t>
            </w:r>
            <w:r>
              <w:rPr>
                <w:rFonts w:ascii="TH SarabunPSK" w:hAnsi="TH SarabunPSK" w:cs="TH SarabunPSK"/>
                <w:szCs w:val="22"/>
              </w:rPr>
              <w:t>8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17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E177B9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2C194DF9" w14:textId="1AAB6DB2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65</w:t>
            </w:r>
          </w:p>
        </w:tc>
        <w:tc>
          <w:tcPr>
            <w:tcW w:w="850" w:type="dxa"/>
            <w:vAlign w:val="center"/>
          </w:tcPr>
          <w:p w14:paraId="61D10D57" w14:textId="3D9BF9F7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69</w:t>
            </w:r>
          </w:p>
        </w:tc>
        <w:tc>
          <w:tcPr>
            <w:tcW w:w="992" w:type="dxa"/>
            <w:vAlign w:val="center"/>
          </w:tcPr>
          <w:p w14:paraId="2BF9B22D" w14:textId="23D14A54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6D189731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0.00243</w:t>
            </w:r>
          </w:p>
          <w:p w14:paraId="042280AE" w14:textId="65F46D79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(-0.091)</w:t>
            </w:r>
          </w:p>
        </w:tc>
        <w:tc>
          <w:tcPr>
            <w:tcW w:w="992" w:type="dxa"/>
            <w:vAlign w:val="center"/>
          </w:tcPr>
          <w:p w14:paraId="43A59B7A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0.00116</w:t>
            </w:r>
          </w:p>
          <w:p w14:paraId="6E82DEC6" w14:textId="2D48244E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(-0.476)</w:t>
            </w:r>
          </w:p>
        </w:tc>
        <w:tc>
          <w:tcPr>
            <w:tcW w:w="850" w:type="dxa"/>
            <w:vAlign w:val="center"/>
          </w:tcPr>
          <w:p w14:paraId="2DA94D6A" w14:textId="0D517227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0.677</w:t>
            </w:r>
          </w:p>
        </w:tc>
        <w:tc>
          <w:tcPr>
            <w:tcW w:w="851" w:type="dxa"/>
            <w:vAlign w:val="center"/>
          </w:tcPr>
          <w:p w14:paraId="530B9C2C" w14:textId="0894EB4F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0.464</w:t>
            </w:r>
          </w:p>
        </w:tc>
        <w:tc>
          <w:tcPr>
            <w:tcW w:w="1276" w:type="dxa"/>
            <w:vAlign w:val="center"/>
          </w:tcPr>
          <w:p w14:paraId="2898DE3A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0.00178</w:t>
            </w:r>
          </w:p>
          <w:p w14:paraId="7CE4A97D" w14:textId="182D9AD0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(-0.376)</w:t>
            </w:r>
          </w:p>
        </w:tc>
      </w:tr>
      <w:tr w:rsidR="001F1A86" w:rsidRPr="00541F70" w14:paraId="4D42A167" w14:textId="77777777" w:rsidTr="000E2679">
        <w:trPr>
          <w:trHeight w:val="616"/>
        </w:trPr>
        <w:tc>
          <w:tcPr>
            <w:tcW w:w="993" w:type="dxa"/>
            <w:vAlign w:val="center"/>
          </w:tcPr>
          <w:p w14:paraId="1F625F53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352E45F2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MACD</w:t>
            </w:r>
          </w:p>
          <w:p w14:paraId="54E67401" w14:textId="4B3E2FBA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(</w:t>
            </w:r>
            <w:r>
              <w:rPr>
                <w:rFonts w:ascii="TH SarabunPSK" w:hAnsi="TH SarabunPSK" w:cs="TH SarabunPSK"/>
                <w:szCs w:val="22"/>
              </w:rPr>
              <w:t>8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17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E177B9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27FD2002" w14:textId="194A2784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71</w:t>
            </w:r>
          </w:p>
        </w:tc>
        <w:tc>
          <w:tcPr>
            <w:tcW w:w="850" w:type="dxa"/>
            <w:vAlign w:val="center"/>
          </w:tcPr>
          <w:p w14:paraId="34C1B7CE" w14:textId="4CDAB3D7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61</w:t>
            </w:r>
          </w:p>
        </w:tc>
        <w:tc>
          <w:tcPr>
            <w:tcW w:w="992" w:type="dxa"/>
            <w:vAlign w:val="center"/>
          </w:tcPr>
          <w:p w14:paraId="06B533D4" w14:textId="7D32247B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6CFD39B2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0.00561**</w:t>
            </w:r>
          </w:p>
          <w:p w14:paraId="2CE0AC7D" w14:textId="636D23A4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(1.798)</w:t>
            </w:r>
          </w:p>
        </w:tc>
        <w:tc>
          <w:tcPr>
            <w:tcW w:w="992" w:type="dxa"/>
            <w:vAlign w:val="center"/>
          </w:tcPr>
          <w:p w14:paraId="1B511325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0.00814**</w:t>
            </w:r>
          </w:p>
          <w:p w14:paraId="1372A88C" w14:textId="434A7AA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(2.093)</w:t>
            </w:r>
          </w:p>
        </w:tc>
        <w:tc>
          <w:tcPr>
            <w:tcW w:w="850" w:type="dxa"/>
            <w:vAlign w:val="center"/>
          </w:tcPr>
          <w:p w14:paraId="30B8C7DF" w14:textId="4F03078D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0.634</w:t>
            </w:r>
          </w:p>
        </w:tc>
        <w:tc>
          <w:tcPr>
            <w:tcW w:w="851" w:type="dxa"/>
            <w:vAlign w:val="center"/>
          </w:tcPr>
          <w:p w14:paraId="3BD874A7" w14:textId="42459918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0.689</w:t>
            </w:r>
          </w:p>
        </w:tc>
        <w:tc>
          <w:tcPr>
            <w:tcW w:w="1276" w:type="dxa"/>
            <w:vAlign w:val="center"/>
          </w:tcPr>
          <w:p w14:paraId="0103DC7C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0.00678**</w:t>
            </w:r>
          </w:p>
          <w:p w14:paraId="6CDF4ABA" w14:textId="0B92278C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(2.725)</w:t>
            </w:r>
          </w:p>
        </w:tc>
      </w:tr>
      <w:tr w:rsidR="001F1A86" w:rsidRPr="00541F70" w14:paraId="1D291D5F" w14:textId="77777777" w:rsidTr="000E2679">
        <w:trPr>
          <w:trHeight w:val="616"/>
        </w:trPr>
        <w:tc>
          <w:tcPr>
            <w:tcW w:w="993" w:type="dxa"/>
            <w:vAlign w:val="center"/>
          </w:tcPr>
          <w:p w14:paraId="1036D28C" w14:textId="77777777" w:rsidR="000E2679" w:rsidRPr="00F933EF" w:rsidRDefault="000E2679" w:rsidP="000E2679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3FCC0970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MACD</w:t>
            </w:r>
          </w:p>
          <w:p w14:paraId="5B8EC6C3" w14:textId="1192D8EB" w:rsidR="000E2679" w:rsidRPr="00E177B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177B9">
              <w:rPr>
                <w:rFonts w:ascii="TH SarabunPSK" w:hAnsi="TH SarabunPSK" w:cs="TH SarabunPSK"/>
                <w:szCs w:val="22"/>
              </w:rPr>
              <w:t>(</w:t>
            </w:r>
            <w:r>
              <w:rPr>
                <w:rFonts w:ascii="TH SarabunPSK" w:hAnsi="TH SarabunPSK" w:cs="TH SarabunPSK"/>
                <w:szCs w:val="22"/>
              </w:rPr>
              <w:t>8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17</w:t>
            </w:r>
            <w:r w:rsidRPr="00E177B9">
              <w:rPr>
                <w:rFonts w:ascii="TH SarabunPSK" w:hAnsi="TH SarabunPSK" w:cs="TH SarabunPSK"/>
                <w:szCs w:val="22"/>
              </w:rPr>
              <w:t>,</w:t>
            </w:r>
            <w:r>
              <w:rPr>
                <w:rFonts w:ascii="TH SarabunPSK" w:hAnsi="TH SarabunPSK" w:cs="TH SarabunPSK"/>
                <w:szCs w:val="22"/>
              </w:rPr>
              <w:t>9</w:t>
            </w:r>
            <w:r w:rsidRPr="00E177B9">
              <w:rPr>
                <w:rFonts w:ascii="TH SarabunPSK" w:hAnsi="TH SarabunPSK" w:cs="TH SarabunPSK"/>
                <w:szCs w:val="22"/>
              </w:rPr>
              <w:t>)</w:t>
            </w:r>
          </w:p>
        </w:tc>
        <w:tc>
          <w:tcPr>
            <w:tcW w:w="851" w:type="dxa"/>
            <w:vAlign w:val="center"/>
          </w:tcPr>
          <w:p w14:paraId="0F6C0C25" w14:textId="7231AFA9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62</w:t>
            </w:r>
          </w:p>
        </w:tc>
        <w:tc>
          <w:tcPr>
            <w:tcW w:w="850" w:type="dxa"/>
            <w:vAlign w:val="center"/>
          </w:tcPr>
          <w:p w14:paraId="3F1AB119" w14:textId="772CED6A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69</w:t>
            </w:r>
          </w:p>
        </w:tc>
        <w:tc>
          <w:tcPr>
            <w:tcW w:w="992" w:type="dxa"/>
            <w:vAlign w:val="center"/>
          </w:tcPr>
          <w:p w14:paraId="7E08D4C2" w14:textId="119CF891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656B9CFB" w14:textId="77777777" w:rsidR="000E2679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0.00362</w:t>
            </w:r>
          </w:p>
          <w:p w14:paraId="5EA79648" w14:textId="499B49D0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(0.942)</w:t>
            </w:r>
          </w:p>
        </w:tc>
        <w:tc>
          <w:tcPr>
            <w:tcW w:w="992" w:type="dxa"/>
            <w:vAlign w:val="center"/>
          </w:tcPr>
          <w:p w14:paraId="22B04328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-0.00101</w:t>
            </w:r>
          </w:p>
          <w:p w14:paraId="6DFFBAC2" w14:textId="1058332F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(-0.377)</w:t>
            </w:r>
          </w:p>
        </w:tc>
        <w:tc>
          <w:tcPr>
            <w:tcW w:w="850" w:type="dxa"/>
            <w:vAlign w:val="center"/>
          </w:tcPr>
          <w:p w14:paraId="06AC971F" w14:textId="35A79788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0.565</w:t>
            </w:r>
          </w:p>
        </w:tc>
        <w:tc>
          <w:tcPr>
            <w:tcW w:w="851" w:type="dxa"/>
            <w:vAlign w:val="center"/>
          </w:tcPr>
          <w:p w14:paraId="262E3071" w14:textId="796D02FC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0.449</w:t>
            </w:r>
          </w:p>
        </w:tc>
        <w:tc>
          <w:tcPr>
            <w:tcW w:w="1276" w:type="dxa"/>
            <w:vAlign w:val="center"/>
          </w:tcPr>
          <w:p w14:paraId="66060ECE" w14:textId="77777777" w:rsidR="00AE3093" w:rsidRDefault="000E2679" w:rsidP="000E2679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0.00118</w:t>
            </w:r>
          </w:p>
          <w:p w14:paraId="43368214" w14:textId="0C2E447C" w:rsidR="000E2679" w:rsidRPr="000E2679" w:rsidRDefault="000E2679" w:rsidP="000E2679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0E2679">
              <w:rPr>
                <w:rFonts w:ascii="TH SarabunPSK" w:hAnsi="TH SarabunPSK" w:cs="TH SarabunPSK"/>
                <w:color w:val="000000"/>
                <w:szCs w:val="22"/>
              </w:rPr>
              <w:t>(0.385)</w:t>
            </w:r>
          </w:p>
        </w:tc>
      </w:tr>
    </w:tbl>
    <w:p w14:paraId="16A456C8" w14:textId="77777777" w:rsidR="00EA47F1" w:rsidRDefault="00EA47F1" w:rsidP="008D512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7DD41E90" w14:textId="6CC4660C" w:rsidR="00972A28" w:rsidRDefault="00972A28" w:rsidP="00972A28">
      <w:pPr>
        <w:pStyle w:val="NoSpacing"/>
        <w:jc w:val="center"/>
        <w:rPr>
          <w:rFonts w:ascii="TH SarabunPSK" w:hAnsi="TH SarabunPSK" w:cs="TH SarabunPSK"/>
          <w:sz w:val="28"/>
        </w:rPr>
      </w:pPr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p w14:paraId="1E8C0CCF" w14:textId="77777777" w:rsidR="00972A28" w:rsidRDefault="00972A28" w:rsidP="008D512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EBCBC27" w14:textId="77777777" w:rsidR="00EA47F1" w:rsidRDefault="00EA47F1" w:rsidP="008D512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03B84A7B" w14:textId="77777777" w:rsidR="00EA47F1" w:rsidRDefault="00EA47F1" w:rsidP="008D512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44F9081C" w14:textId="77777777" w:rsidR="00EA47F1" w:rsidRDefault="00EA47F1" w:rsidP="008D512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3EAAA470" w14:textId="77777777" w:rsidR="009875C2" w:rsidRDefault="009875C2" w:rsidP="008D512A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6F084802" w14:textId="02ACA0F7" w:rsidR="008D512A" w:rsidRDefault="008D512A" w:rsidP="00D94E06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="00A8729D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แสดงผลการทดสอบของดัชนีตลาดหุ้นในกลุ่มประเทศแถบเอเชีย (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Asian Stock Market Index)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รวมทั้งสิ้น 10 ดัชนี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โดย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ช่วงข้อมูลตั้งแต่ปี 2013 ถึง 2023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ของกลยุทธ์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>RSI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cross the centerline </w:t>
      </w:r>
      <w:r w:rsidR="00CE4C5C">
        <w:rPr>
          <w:rFonts w:ascii="TH SarabunPSK" w:hAnsi="TH SarabunPSK" w:cs="TH SarabunPSK"/>
          <w:b/>
          <w:bCs/>
          <w:sz w:val="32"/>
          <w:szCs w:val="32"/>
        </w:rPr>
        <w:t xml:space="preserve">(Rule </w:t>
      </w:r>
      <w:r w:rsidR="00CE4C5C">
        <w:rPr>
          <w:rFonts w:ascii="TH SarabunPSK" w:hAnsi="TH SarabunPSK" w:cs="TH SarabunPSK"/>
          <w:b/>
          <w:bCs/>
          <w:sz w:val="32"/>
          <w:szCs w:val="32"/>
          <w:cs/>
        </w:rPr>
        <w:t xml:space="preserve">3)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RSI </w:t>
      </w:r>
      <w:r w:rsidR="00CE4C5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="00724E77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="00F939C9">
        <w:rPr>
          <w:rFonts w:ascii="TH SarabunPSK" w:hAnsi="TH SarabunPSK" w:cs="TH SarabunPSK"/>
          <w:b/>
          <w:bCs/>
          <w:sz w:val="32"/>
          <w:szCs w:val="32"/>
          <w:cs/>
        </w:rPr>
        <w:t>,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50) </w:t>
      </w:r>
    </w:p>
    <w:p w14:paraId="6F7D836E" w14:textId="77777777" w:rsidR="004B1961" w:rsidRDefault="004B1961" w:rsidP="00D94E06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B05A8C" w14:textId="1100B62A" w:rsidR="006F59A4" w:rsidRPr="009875C2" w:rsidRDefault="00075902" w:rsidP="0007590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875C2">
        <w:rPr>
          <w:rFonts w:ascii="TH SarabunPSK" w:hAnsi="TH SarabunPSK" w:cs="TH SarabunPSK"/>
          <w:sz w:val="28"/>
        </w:rPr>
        <w:t xml:space="preserve">RSI rule 3 (7,50) </w:t>
      </w:r>
      <w:r w:rsidRPr="009875C2">
        <w:rPr>
          <w:rFonts w:ascii="TH SarabunPSK" w:hAnsi="TH SarabunPSK" w:cs="TH SarabunPSK"/>
          <w:sz w:val="28"/>
          <w:cs/>
        </w:rPr>
        <w:t xml:space="preserve">ดัชนีราคาหลักทรัพย์ของเอเชียของกลยุทธ์ </w:t>
      </w:r>
      <w:r w:rsidRPr="009875C2">
        <w:rPr>
          <w:rFonts w:ascii="TH SarabunPSK" w:hAnsi="TH SarabunPSK" w:cs="TH SarabunPSK"/>
          <w:sz w:val="28"/>
        </w:rPr>
        <w:t xml:space="preserve">RSI (7,50) </w:t>
      </w:r>
      <w:r w:rsidRPr="009875C2">
        <w:rPr>
          <w:rFonts w:ascii="TH SarabunPSK" w:hAnsi="TH SarabunPSK" w:cs="TH SarabunPSK"/>
          <w:sz w:val="28"/>
          <w:cs/>
        </w:rPr>
        <w:t xml:space="preserve">จากผลการทดสอบการวิจัย พบว่า เมื่อเชื่อสัญญาณซื้อจะมีค่าเฉลี่ยผลตอบแทน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วันไม่มากกว่ากลยุทธ์ซื้อและถืออย่างมีนัยสำคัญ และพบว่า เมื่อเชื่อสัญญาณขายจะมีค่าเฉลี่ยผลตอบแทน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วันไม่มากกว่าของกลยุทธ์ซื้อและถืออย่างมีนัยสำคัญ และสุดท้ายพบว่าดัชนีของตลาด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เมื่อเชื่อทั้งสัญญาณซื้อและขายจะมีค่าเฉลี่ยผลตอบแทน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>วันมากกว่าของกลยุทธ์ซื้อและถืออย่างมีนัยสำคัญ</w:t>
      </w:r>
      <w:r w:rsidR="009875C2" w:rsidRPr="009875C2">
        <w:rPr>
          <w:rFonts w:ascii="TH SarabunPSK" w:hAnsi="TH SarabunPSK" w:cs="TH SarabunPSK"/>
          <w:sz w:val="28"/>
        </w:rPr>
        <w:t xml:space="preserve"> </w:t>
      </w:r>
      <w:r w:rsidR="009875C2" w:rsidRPr="009875C2">
        <w:rPr>
          <w:rFonts w:ascii="TH SarabunPSK" w:hAnsi="TH SarabunPSK" w:cs="TH SarabunPSK" w:hint="cs"/>
          <w:sz w:val="28"/>
          <w:cs/>
        </w:rPr>
        <w:t>และตลาดนอกเหนือจากที่กล่าวมาไม่สามารถเอาชนะกลยุทธ์การซื้อและถือได้</w:t>
      </w:r>
    </w:p>
    <w:p w14:paraId="72683305" w14:textId="77777777" w:rsidR="00075902" w:rsidRPr="00075902" w:rsidRDefault="00075902" w:rsidP="00075902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17B224F0" w14:textId="77777777">
        <w:trPr>
          <w:trHeight w:val="616"/>
        </w:trPr>
        <w:tc>
          <w:tcPr>
            <w:tcW w:w="993" w:type="dxa"/>
            <w:vAlign w:val="center"/>
          </w:tcPr>
          <w:p w14:paraId="7DA915A1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5AAFC297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23C8F37F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6F322467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71AB7861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5A360FE8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670D1C0F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7CFA510C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2A044541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00E186E3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670075C0" w14:textId="77777777" w:rsidR="00762F2F" w:rsidRPr="001D4E85" w:rsidRDefault="00762F2F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395BE2D0" w14:textId="77777777" w:rsidTr="00A16388">
        <w:trPr>
          <w:trHeight w:val="616"/>
        </w:trPr>
        <w:tc>
          <w:tcPr>
            <w:tcW w:w="993" w:type="dxa"/>
            <w:vAlign w:val="center"/>
          </w:tcPr>
          <w:p w14:paraId="283FD67E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7B667EBA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0DF24B96" w14:textId="1EE25259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234A6567" w14:textId="674AE1B5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54</w:t>
            </w:r>
          </w:p>
        </w:tc>
        <w:tc>
          <w:tcPr>
            <w:tcW w:w="850" w:type="dxa"/>
            <w:vAlign w:val="center"/>
          </w:tcPr>
          <w:p w14:paraId="7820E4D3" w14:textId="3EC1C00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91</w:t>
            </w:r>
          </w:p>
        </w:tc>
        <w:tc>
          <w:tcPr>
            <w:tcW w:w="992" w:type="dxa"/>
            <w:vAlign w:val="center"/>
          </w:tcPr>
          <w:p w14:paraId="20F76CA3" w14:textId="29F0E69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56D8EFD0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0.00769</w:t>
            </w:r>
          </w:p>
          <w:p w14:paraId="4F0F77F7" w14:textId="557078D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(0.702)</w:t>
            </w:r>
          </w:p>
        </w:tc>
        <w:tc>
          <w:tcPr>
            <w:tcW w:w="992" w:type="dxa"/>
            <w:vAlign w:val="center"/>
          </w:tcPr>
          <w:p w14:paraId="302B67B2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-0.00642</w:t>
            </w:r>
          </w:p>
          <w:p w14:paraId="1F7A14E6" w14:textId="6C811C66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(-3.384)</w:t>
            </w:r>
          </w:p>
        </w:tc>
        <w:tc>
          <w:tcPr>
            <w:tcW w:w="850" w:type="dxa"/>
            <w:vAlign w:val="center"/>
          </w:tcPr>
          <w:p w14:paraId="2980910D" w14:textId="6F1B8948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0.593</w:t>
            </w:r>
          </w:p>
        </w:tc>
        <w:tc>
          <w:tcPr>
            <w:tcW w:w="851" w:type="dxa"/>
            <w:vAlign w:val="center"/>
          </w:tcPr>
          <w:p w14:paraId="44495CDD" w14:textId="0E6E8DF0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0.374</w:t>
            </w:r>
          </w:p>
        </w:tc>
        <w:tc>
          <w:tcPr>
            <w:tcW w:w="1276" w:type="dxa"/>
            <w:vAlign w:val="center"/>
          </w:tcPr>
          <w:p w14:paraId="1F1FF776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-0.00117</w:t>
            </w:r>
          </w:p>
          <w:p w14:paraId="4D7C6C84" w14:textId="69453570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(-2.276)</w:t>
            </w:r>
          </w:p>
        </w:tc>
      </w:tr>
      <w:tr w:rsidR="001F1A86" w:rsidRPr="00541F70" w14:paraId="57BD0B00" w14:textId="77777777" w:rsidTr="00A16388">
        <w:trPr>
          <w:trHeight w:val="616"/>
        </w:trPr>
        <w:tc>
          <w:tcPr>
            <w:tcW w:w="993" w:type="dxa"/>
            <w:vAlign w:val="center"/>
          </w:tcPr>
          <w:p w14:paraId="15191DC2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1318F20C" w14:textId="77777777" w:rsidR="00A16388" w:rsidRPr="00762F2F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RSI</w:t>
            </w:r>
          </w:p>
          <w:p w14:paraId="69892626" w14:textId="3F0A8064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4D896C3A" w14:textId="5CE42C2F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65</w:t>
            </w:r>
          </w:p>
        </w:tc>
        <w:tc>
          <w:tcPr>
            <w:tcW w:w="850" w:type="dxa"/>
            <w:vAlign w:val="center"/>
          </w:tcPr>
          <w:p w14:paraId="2C09C08B" w14:textId="387FF48C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85</w:t>
            </w:r>
          </w:p>
        </w:tc>
        <w:tc>
          <w:tcPr>
            <w:tcW w:w="992" w:type="dxa"/>
            <w:vAlign w:val="center"/>
          </w:tcPr>
          <w:p w14:paraId="0D2C5550" w14:textId="1FD560CC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3072ECFE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0.00537</w:t>
            </w:r>
          </w:p>
          <w:p w14:paraId="78D1961B" w14:textId="5B74F1F3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(0.384)</w:t>
            </w:r>
          </w:p>
        </w:tc>
        <w:tc>
          <w:tcPr>
            <w:tcW w:w="992" w:type="dxa"/>
            <w:vAlign w:val="center"/>
          </w:tcPr>
          <w:p w14:paraId="0C00393B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-0.00268</w:t>
            </w:r>
          </w:p>
          <w:p w14:paraId="1B7884EB" w14:textId="0C35EE36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(-1.445)</w:t>
            </w:r>
          </w:p>
        </w:tc>
        <w:tc>
          <w:tcPr>
            <w:tcW w:w="850" w:type="dxa"/>
            <w:vAlign w:val="center"/>
          </w:tcPr>
          <w:p w14:paraId="798FEFA1" w14:textId="7F157E6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0.538</w:t>
            </w:r>
          </w:p>
        </w:tc>
        <w:tc>
          <w:tcPr>
            <w:tcW w:w="851" w:type="dxa"/>
            <w:vAlign w:val="center"/>
          </w:tcPr>
          <w:p w14:paraId="21E8DF89" w14:textId="769F7F1F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0.459</w:t>
            </w:r>
          </w:p>
        </w:tc>
        <w:tc>
          <w:tcPr>
            <w:tcW w:w="1276" w:type="dxa"/>
            <w:vAlign w:val="center"/>
          </w:tcPr>
          <w:p w14:paraId="4ABBE3C9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0.00081</w:t>
            </w:r>
          </w:p>
          <w:p w14:paraId="7DD461E8" w14:textId="28652151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(-0.79)</w:t>
            </w:r>
          </w:p>
        </w:tc>
      </w:tr>
      <w:tr w:rsidR="001F1A86" w:rsidRPr="00541F70" w14:paraId="0917651F" w14:textId="77777777" w:rsidTr="00A16388">
        <w:trPr>
          <w:trHeight w:val="596"/>
        </w:trPr>
        <w:tc>
          <w:tcPr>
            <w:tcW w:w="993" w:type="dxa"/>
            <w:vAlign w:val="center"/>
          </w:tcPr>
          <w:p w14:paraId="0A5BD373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76847472" w14:textId="77777777" w:rsidR="00A16388" w:rsidRPr="00762F2F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RSI</w:t>
            </w:r>
          </w:p>
          <w:p w14:paraId="3EA3C08E" w14:textId="52742563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2B1EE147" w14:textId="33E0D088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72</w:t>
            </w:r>
          </w:p>
        </w:tc>
        <w:tc>
          <w:tcPr>
            <w:tcW w:w="850" w:type="dxa"/>
            <w:vAlign w:val="center"/>
          </w:tcPr>
          <w:p w14:paraId="5AB52487" w14:textId="52ACB67D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75</w:t>
            </w:r>
          </w:p>
        </w:tc>
        <w:tc>
          <w:tcPr>
            <w:tcW w:w="992" w:type="dxa"/>
            <w:vAlign w:val="center"/>
          </w:tcPr>
          <w:p w14:paraId="724730AC" w14:textId="46E1C562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7E11C2C0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-0.00153</w:t>
            </w:r>
          </w:p>
          <w:p w14:paraId="30232A53" w14:textId="43FA8D76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(-0.096)</w:t>
            </w:r>
          </w:p>
        </w:tc>
        <w:tc>
          <w:tcPr>
            <w:tcW w:w="992" w:type="dxa"/>
            <w:vAlign w:val="center"/>
          </w:tcPr>
          <w:p w14:paraId="401CF233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0.00154</w:t>
            </w:r>
          </w:p>
          <w:p w14:paraId="501B8519" w14:textId="7FA034F7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(0.634)</w:t>
            </w:r>
          </w:p>
        </w:tc>
        <w:tc>
          <w:tcPr>
            <w:tcW w:w="850" w:type="dxa"/>
            <w:vAlign w:val="center"/>
          </w:tcPr>
          <w:p w14:paraId="4ACDECD8" w14:textId="68838CEB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0.486</w:t>
            </w:r>
          </w:p>
        </w:tc>
        <w:tc>
          <w:tcPr>
            <w:tcW w:w="851" w:type="dxa"/>
            <w:vAlign w:val="center"/>
          </w:tcPr>
          <w:p w14:paraId="5903EF5C" w14:textId="19C1FD3F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0.48</w:t>
            </w:r>
          </w:p>
        </w:tc>
        <w:tc>
          <w:tcPr>
            <w:tcW w:w="1276" w:type="dxa"/>
            <w:vAlign w:val="center"/>
          </w:tcPr>
          <w:p w14:paraId="1D682911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4e-05</w:t>
            </w:r>
          </w:p>
          <w:p w14:paraId="070294E9" w14:textId="251E7B2D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(0.348)</w:t>
            </w:r>
          </w:p>
        </w:tc>
      </w:tr>
      <w:tr w:rsidR="001F1A86" w:rsidRPr="00541F70" w14:paraId="250CC63C" w14:textId="77777777" w:rsidTr="00A16388">
        <w:trPr>
          <w:trHeight w:val="616"/>
        </w:trPr>
        <w:tc>
          <w:tcPr>
            <w:tcW w:w="993" w:type="dxa"/>
            <w:vAlign w:val="center"/>
          </w:tcPr>
          <w:p w14:paraId="618F0BC2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6C2CEAA1" w14:textId="77777777" w:rsidR="00A16388" w:rsidRPr="00762F2F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RSI</w:t>
            </w:r>
          </w:p>
          <w:p w14:paraId="1FC3E652" w14:textId="12320E2A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396789C4" w14:textId="735F2EDF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66</w:t>
            </w:r>
          </w:p>
        </w:tc>
        <w:tc>
          <w:tcPr>
            <w:tcW w:w="850" w:type="dxa"/>
            <w:vAlign w:val="center"/>
          </w:tcPr>
          <w:p w14:paraId="541D03F6" w14:textId="2596190C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86</w:t>
            </w:r>
          </w:p>
        </w:tc>
        <w:tc>
          <w:tcPr>
            <w:tcW w:w="992" w:type="dxa"/>
            <w:vAlign w:val="center"/>
          </w:tcPr>
          <w:p w14:paraId="782DD373" w14:textId="0A4BBAE7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04AD0F76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-0.00353</w:t>
            </w:r>
          </w:p>
          <w:p w14:paraId="1115CFE0" w14:textId="0A694C9E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(-0.801)</w:t>
            </w:r>
          </w:p>
        </w:tc>
        <w:tc>
          <w:tcPr>
            <w:tcW w:w="992" w:type="dxa"/>
            <w:vAlign w:val="center"/>
          </w:tcPr>
          <w:p w14:paraId="3DC1C58C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0.00017</w:t>
            </w:r>
          </w:p>
          <w:p w14:paraId="0CD489D6" w14:textId="31845BC8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(-0.081)</w:t>
            </w:r>
          </w:p>
        </w:tc>
        <w:tc>
          <w:tcPr>
            <w:tcW w:w="850" w:type="dxa"/>
            <w:vAlign w:val="center"/>
          </w:tcPr>
          <w:p w14:paraId="50B898D4" w14:textId="55BF7AC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0.545</w:t>
            </w:r>
          </w:p>
        </w:tc>
        <w:tc>
          <w:tcPr>
            <w:tcW w:w="851" w:type="dxa"/>
            <w:vAlign w:val="center"/>
          </w:tcPr>
          <w:p w14:paraId="54CBDECC" w14:textId="2DD64ADC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0.465</w:t>
            </w:r>
          </w:p>
        </w:tc>
        <w:tc>
          <w:tcPr>
            <w:tcW w:w="1276" w:type="dxa"/>
            <w:vAlign w:val="center"/>
          </w:tcPr>
          <w:p w14:paraId="4B809984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-0.00144</w:t>
            </w:r>
          </w:p>
          <w:p w14:paraId="2C2F1386" w14:textId="3FFC421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(-0.511)</w:t>
            </w:r>
          </w:p>
        </w:tc>
      </w:tr>
      <w:tr w:rsidR="001F1A86" w:rsidRPr="00541F70" w14:paraId="5F570088" w14:textId="77777777" w:rsidTr="00A16388">
        <w:trPr>
          <w:trHeight w:val="616"/>
        </w:trPr>
        <w:tc>
          <w:tcPr>
            <w:tcW w:w="993" w:type="dxa"/>
            <w:vAlign w:val="center"/>
          </w:tcPr>
          <w:p w14:paraId="761DBB5E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139B593B" w14:textId="77777777" w:rsidR="00A16388" w:rsidRPr="00762F2F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RSI</w:t>
            </w:r>
          </w:p>
          <w:p w14:paraId="2E0C65E9" w14:textId="49BAF9FC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2CAE63F4" w14:textId="2E7DBF9C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74</w:t>
            </w:r>
          </w:p>
        </w:tc>
        <w:tc>
          <w:tcPr>
            <w:tcW w:w="850" w:type="dxa"/>
            <w:vAlign w:val="center"/>
          </w:tcPr>
          <w:p w14:paraId="393D45FB" w14:textId="292C91E6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75</w:t>
            </w:r>
          </w:p>
        </w:tc>
        <w:tc>
          <w:tcPr>
            <w:tcW w:w="992" w:type="dxa"/>
            <w:vAlign w:val="center"/>
          </w:tcPr>
          <w:p w14:paraId="7EB28CD1" w14:textId="2DE5F04F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17AF0DA3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-0.00207</w:t>
            </w:r>
          </w:p>
          <w:p w14:paraId="22D11794" w14:textId="7E36CEF8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(-0.738)</w:t>
            </w:r>
          </w:p>
        </w:tc>
        <w:tc>
          <w:tcPr>
            <w:tcW w:w="992" w:type="dxa"/>
            <w:vAlign w:val="center"/>
          </w:tcPr>
          <w:p w14:paraId="02B21360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0.00281</w:t>
            </w:r>
          </w:p>
          <w:p w14:paraId="4A8240BD" w14:textId="4DC4670C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(0.261)</w:t>
            </w:r>
          </w:p>
        </w:tc>
        <w:tc>
          <w:tcPr>
            <w:tcW w:w="850" w:type="dxa"/>
            <w:vAlign w:val="center"/>
          </w:tcPr>
          <w:p w14:paraId="01FA6071" w14:textId="679E3573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0.554</w:t>
            </w:r>
          </w:p>
        </w:tc>
        <w:tc>
          <w:tcPr>
            <w:tcW w:w="851" w:type="dxa"/>
            <w:vAlign w:val="center"/>
          </w:tcPr>
          <w:p w14:paraId="7D5270FD" w14:textId="3B7578C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0.547</w:t>
            </w:r>
          </w:p>
        </w:tc>
        <w:tc>
          <w:tcPr>
            <w:tcW w:w="1276" w:type="dxa"/>
            <w:vAlign w:val="center"/>
          </w:tcPr>
          <w:p w14:paraId="2C888A8D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0.00039</w:t>
            </w:r>
          </w:p>
          <w:p w14:paraId="5EC5A4FA" w14:textId="1F8E2E07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(-0.287)</w:t>
            </w:r>
          </w:p>
        </w:tc>
      </w:tr>
      <w:tr w:rsidR="001F1A86" w:rsidRPr="00541F70" w14:paraId="68F8447F" w14:textId="77777777" w:rsidTr="00A16388">
        <w:trPr>
          <w:trHeight w:val="616"/>
        </w:trPr>
        <w:tc>
          <w:tcPr>
            <w:tcW w:w="993" w:type="dxa"/>
            <w:vAlign w:val="center"/>
          </w:tcPr>
          <w:p w14:paraId="27BC48F5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1CCEA835" w14:textId="77777777" w:rsidR="00A16388" w:rsidRPr="00762F2F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RSI</w:t>
            </w:r>
          </w:p>
          <w:p w14:paraId="43B34655" w14:textId="3F17C335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4F9DF0F0" w14:textId="4936D312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54</w:t>
            </w:r>
          </w:p>
        </w:tc>
        <w:tc>
          <w:tcPr>
            <w:tcW w:w="850" w:type="dxa"/>
            <w:vAlign w:val="center"/>
          </w:tcPr>
          <w:p w14:paraId="7930FAA8" w14:textId="574C3925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91</w:t>
            </w:r>
          </w:p>
        </w:tc>
        <w:tc>
          <w:tcPr>
            <w:tcW w:w="992" w:type="dxa"/>
            <w:vAlign w:val="center"/>
          </w:tcPr>
          <w:p w14:paraId="670CE635" w14:textId="223937F4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032064F5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0.00764</w:t>
            </w:r>
          </w:p>
          <w:p w14:paraId="74E85DBC" w14:textId="31AADE56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(0.641)</w:t>
            </w:r>
          </w:p>
        </w:tc>
        <w:tc>
          <w:tcPr>
            <w:tcW w:w="992" w:type="dxa"/>
            <w:vAlign w:val="center"/>
          </w:tcPr>
          <w:p w14:paraId="3C5DB3C0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-0.0068</w:t>
            </w:r>
          </w:p>
          <w:p w14:paraId="1160F760" w14:textId="049DFF74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(-3.531)</w:t>
            </w:r>
          </w:p>
        </w:tc>
        <w:tc>
          <w:tcPr>
            <w:tcW w:w="850" w:type="dxa"/>
            <w:vAlign w:val="center"/>
          </w:tcPr>
          <w:p w14:paraId="4FFEDDF0" w14:textId="41370F4D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0.574</w:t>
            </w:r>
          </w:p>
        </w:tc>
        <w:tc>
          <w:tcPr>
            <w:tcW w:w="851" w:type="dxa"/>
            <w:vAlign w:val="center"/>
          </w:tcPr>
          <w:p w14:paraId="7F9525A3" w14:textId="7852E19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0.396</w:t>
            </w:r>
          </w:p>
        </w:tc>
        <w:tc>
          <w:tcPr>
            <w:tcW w:w="1276" w:type="dxa"/>
            <w:vAlign w:val="center"/>
          </w:tcPr>
          <w:p w14:paraId="3A333DD8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-0.00142</w:t>
            </w:r>
          </w:p>
          <w:p w14:paraId="17D1DC2C" w14:textId="0D380C0E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(-2.339)</w:t>
            </w:r>
          </w:p>
        </w:tc>
      </w:tr>
      <w:tr w:rsidR="001F1A86" w:rsidRPr="00541F70" w14:paraId="6C97FFA0" w14:textId="77777777" w:rsidTr="00A16388">
        <w:trPr>
          <w:trHeight w:val="616"/>
        </w:trPr>
        <w:tc>
          <w:tcPr>
            <w:tcW w:w="993" w:type="dxa"/>
            <w:vAlign w:val="center"/>
          </w:tcPr>
          <w:p w14:paraId="1768A50A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7844006B" w14:textId="77777777" w:rsidR="00A16388" w:rsidRPr="00762F2F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RSI</w:t>
            </w:r>
          </w:p>
          <w:p w14:paraId="4A7B0430" w14:textId="63D0FE6F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6C5C723D" w14:textId="54425697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67</w:t>
            </w:r>
          </w:p>
        </w:tc>
        <w:tc>
          <w:tcPr>
            <w:tcW w:w="850" w:type="dxa"/>
            <w:vAlign w:val="center"/>
          </w:tcPr>
          <w:p w14:paraId="31976EF8" w14:textId="1000CA9B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74</w:t>
            </w:r>
          </w:p>
        </w:tc>
        <w:tc>
          <w:tcPr>
            <w:tcW w:w="992" w:type="dxa"/>
            <w:vAlign w:val="center"/>
          </w:tcPr>
          <w:p w14:paraId="1988EDA6" w14:textId="0969576E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4DF430A1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-0.00072</w:t>
            </w:r>
          </w:p>
          <w:p w14:paraId="3511ACB5" w14:textId="0CCDCB12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(-0.499)</w:t>
            </w:r>
          </w:p>
        </w:tc>
        <w:tc>
          <w:tcPr>
            <w:tcW w:w="992" w:type="dxa"/>
            <w:vAlign w:val="center"/>
          </w:tcPr>
          <w:p w14:paraId="442A6052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-0.00378</w:t>
            </w:r>
          </w:p>
          <w:p w14:paraId="021B6676" w14:textId="71C59678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(-1.176)</w:t>
            </w:r>
          </w:p>
        </w:tc>
        <w:tc>
          <w:tcPr>
            <w:tcW w:w="850" w:type="dxa"/>
            <w:vAlign w:val="center"/>
          </w:tcPr>
          <w:p w14:paraId="70367403" w14:textId="4AA3C735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0.418</w:t>
            </w:r>
          </w:p>
        </w:tc>
        <w:tc>
          <w:tcPr>
            <w:tcW w:w="851" w:type="dxa"/>
            <w:vAlign w:val="center"/>
          </w:tcPr>
          <w:p w14:paraId="740D8B4E" w14:textId="081E2070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0.405</w:t>
            </w:r>
          </w:p>
        </w:tc>
        <w:tc>
          <w:tcPr>
            <w:tcW w:w="1276" w:type="dxa"/>
            <w:vAlign w:val="center"/>
          </w:tcPr>
          <w:p w14:paraId="367F2EE3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-0.00232</w:t>
            </w:r>
          </w:p>
          <w:p w14:paraId="46A6159D" w14:textId="5AD84941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(-1.224)</w:t>
            </w:r>
          </w:p>
        </w:tc>
      </w:tr>
      <w:tr w:rsidR="001F1A86" w:rsidRPr="00541F70" w14:paraId="64381DEF" w14:textId="77777777" w:rsidTr="00A16388">
        <w:trPr>
          <w:trHeight w:val="616"/>
        </w:trPr>
        <w:tc>
          <w:tcPr>
            <w:tcW w:w="993" w:type="dxa"/>
            <w:vAlign w:val="center"/>
          </w:tcPr>
          <w:p w14:paraId="1E3683EE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023CE03F" w14:textId="77777777" w:rsidR="00A16388" w:rsidRPr="00762F2F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RSI</w:t>
            </w:r>
          </w:p>
          <w:p w14:paraId="5F4ADEE4" w14:textId="74737932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5655B980" w14:textId="51A0B2A1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50</w:t>
            </w:r>
          </w:p>
        </w:tc>
        <w:tc>
          <w:tcPr>
            <w:tcW w:w="850" w:type="dxa"/>
            <w:vAlign w:val="center"/>
          </w:tcPr>
          <w:p w14:paraId="31BA5A30" w14:textId="1CF1A60E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89</w:t>
            </w:r>
          </w:p>
        </w:tc>
        <w:tc>
          <w:tcPr>
            <w:tcW w:w="992" w:type="dxa"/>
            <w:vAlign w:val="center"/>
          </w:tcPr>
          <w:p w14:paraId="5522B27C" w14:textId="7D7C1936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43E9CA5A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0.00663</w:t>
            </w:r>
          </w:p>
          <w:p w14:paraId="2F263117" w14:textId="2BFA7F13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(0.841)</w:t>
            </w:r>
          </w:p>
        </w:tc>
        <w:tc>
          <w:tcPr>
            <w:tcW w:w="992" w:type="dxa"/>
            <w:vAlign w:val="center"/>
          </w:tcPr>
          <w:p w14:paraId="1CCC0718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  <w:p w14:paraId="6736045D" w14:textId="28BE04D4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(-1.288)</w:t>
            </w:r>
          </w:p>
        </w:tc>
        <w:tc>
          <w:tcPr>
            <w:tcW w:w="850" w:type="dxa"/>
            <w:vAlign w:val="center"/>
          </w:tcPr>
          <w:p w14:paraId="1E5248CA" w14:textId="27AC9CC4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0.66</w:t>
            </w:r>
          </w:p>
        </w:tc>
        <w:tc>
          <w:tcPr>
            <w:tcW w:w="851" w:type="dxa"/>
            <w:vAlign w:val="center"/>
          </w:tcPr>
          <w:p w14:paraId="55BF4187" w14:textId="2406C99F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0.472</w:t>
            </w:r>
          </w:p>
        </w:tc>
        <w:tc>
          <w:tcPr>
            <w:tcW w:w="1276" w:type="dxa"/>
            <w:vAlign w:val="center"/>
          </w:tcPr>
          <w:p w14:paraId="6DD9490D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0.0017</w:t>
            </w:r>
          </w:p>
          <w:p w14:paraId="2541B136" w14:textId="48368000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(-0.437)</w:t>
            </w:r>
          </w:p>
        </w:tc>
      </w:tr>
      <w:tr w:rsidR="001F1A86" w:rsidRPr="00541F70" w14:paraId="12CAA8AA" w14:textId="77777777" w:rsidTr="00A16388">
        <w:trPr>
          <w:trHeight w:val="616"/>
        </w:trPr>
        <w:tc>
          <w:tcPr>
            <w:tcW w:w="993" w:type="dxa"/>
            <w:vAlign w:val="center"/>
          </w:tcPr>
          <w:p w14:paraId="57E1584D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00539E41" w14:textId="77777777" w:rsidR="00A16388" w:rsidRPr="00762F2F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RSI</w:t>
            </w:r>
          </w:p>
          <w:p w14:paraId="1B20E3E3" w14:textId="22EAE720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57D34139" w14:textId="27E11D88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79</w:t>
            </w:r>
          </w:p>
        </w:tc>
        <w:tc>
          <w:tcPr>
            <w:tcW w:w="850" w:type="dxa"/>
            <w:vAlign w:val="center"/>
          </w:tcPr>
          <w:p w14:paraId="5E7A05AA" w14:textId="0236A29B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72</w:t>
            </w:r>
          </w:p>
        </w:tc>
        <w:tc>
          <w:tcPr>
            <w:tcW w:w="992" w:type="dxa"/>
            <w:vAlign w:val="center"/>
          </w:tcPr>
          <w:p w14:paraId="0A38426C" w14:textId="0508D0A1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002DC5AD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0.00339</w:t>
            </w:r>
          </w:p>
          <w:p w14:paraId="2B58DFC9" w14:textId="7B04BF5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(1.186)</w:t>
            </w:r>
          </w:p>
        </w:tc>
        <w:tc>
          <w:tcPr>
            <w:tcW w:w="992" w:type="dxa"/>
            <w:vAlign w:val="center"/>
          </w:tcPr>
          <w:p w14:paraId="533118FD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0.0035</w:t>
            </w:r>
          </w:p>
          <w:p w14:paraId="0B8DDE7D" w14:textId="5A38E18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(1.071)</w:t>
            </w:r>
          </w:p>
        </w:tc>
        <w:tc>
          <w:tcPr>
            <w:tcW w:w="850" w:type="dxa"/>
            <w:vAlign w:val="center"/>
          </w:tcPr>
          <w:p w14:paraId="5C9D2B4A" w14:textId="6AB83EBC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0.557</w:t>
            </w:r>
          </w:p>
        </w:tc>
        <w:tc>
          <w:tcPr>
            <w:tcW w:w="851" w:type="dxa"/>
            <w:vAlign w:val="center"/>
          </w:tcPr>
          <w:p w14:paraId="14929379" w14:textId="394BA995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0.597</w:t>
            </w:r>
          </w:p>
        </w:tc>
        <w:tc>
          <w:tcPr>
            <w:tcW w:w="1276" w:type="dxa"/>
            <w:vAlign w:val="center"/>
          </w:tcPr>
          <w:p w14:paraId="499C2A53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0.00344*</w:t>
            </w:r>
          </w:p>
          <w:p w14:paraId="56303769" w14:textId="43D47BBF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(1.568)</w:t>
            </w:r>
          </w:p>
        </w:tc>
      </w:tr>
      <w:tr w:rsidR="001F1A86" w:rsidRPr="00541F70" w14:paraId="52A26925" w14:textId="77777777" w:rsidTr="00A16388">
        <w:trPr>
          <w:trHeight w:val="616"/>
        </w:trPr>
        <w:tc>
          <w:tcPr>
            <w:tcW w:w="993" w:type="dxa"/>
            <w:vAlign w:val="center"/>
          </w:tcPr>
          <w:p w14:paraId="03B53C5B" w14:textId="77777777" w:rsidR="00A16388" w:rsidRPr="00F933EF" w:rsidRDefault="00A16388" w:rsidP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051C8557" w14:textId="77777777" w:rsidR="00A16388" w:rsidRPr="00762F2F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RSI</w:t>
            </w:r>
          </w:p>
          <w:p w14:paraId="574DF098" w14:textId="32341427" w:rsidR="00A16388" w:rsidRPr="00E177B9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62F2F">
              <w:rPr>
                <w:rFonts w:ascii="TH SarabunPSK" w:hAnsi="TH SarabunPSK" w:cs="TH SarabunPSK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6413E908" w14:textId="1FD0FA63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67</w:t>
            </w:r>
          </w:p>
        </w:tc>
        <w:tc>
          <w:tcPr>
            <w:tcW w:w="850" w:type="dxa"/>
            <w:vAlign w:val="center"/>
          </w:tcPr>
          <w:p w14:paraId="6ADFD4BC" w14:textId="2F226FF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78</w:t>
            </w:r>
          </w:p>
        </w:tc>
        <w:tc>
          <w:tcPr>
            <w:tcW w:w="992" w:type="dxa"/>
            <w:vAlign w:val="center"/>
          </w:tcPr>
          <w:p w14:paraId="27F121AA" w14:textId="572E6C49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1E7E409A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-0.00173</w:t>
            </w:r>
          </w:p>
          <w:p w14:paraId="68A549DA" w14:textId="77053990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(-0.518)</w:t>
            </w:r>
          </w:p>
        </w:tc>
        <w:tc>
          <w:tcPr>
            <w:tcW w:w="992" w:type="dxa"/>
            <w:vAlign w:val="center"/>
          </w:tcPr>
          <w:p w14:paraId="7EC1BB8E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-0.00238</w:t>
            </w:r>
          </w:p>
          <w:p w14:paraId="280F1AE5" w14:textId="1D98820C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(-0.937)</w:t>
            </w:r>
          </w:p>
        </w:tc>
        <w:tc>
          <w:tcPr>
            <w:tcW w:w="850" w:type="dxa"/>
            <w:vAlign w:val="center"/>
          </w:tcPr>
          <w:p w14:paraId="66878FD7" w14:textId="44F1F00E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0.418</w:t>
            </w:r>
          </w:p>
        </w:tc>
        <w:tc>
          <w:tcPr>
            <w:tcW w:w="851" w:type="dxa"/>
            <w:vAlign w:val="center"/>
          </w:tcPr>
          <w:p w14:paraId="79A62456" w14:textId="109334FC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0.436</w:t>
            </w:r>
          </w:p>
        </w:tc>
        <w:tc>
          <w:tcPr>
            <w:tcW w:w="1276" w:type="dxa"/>
            <w:vAlign w:val="center"/>
          </w:tcPr>
          <w:p w14:paraId="201C895B" w14:textId="77777777" w:rsidR="00A16388" w:rsidRDefault="00A16388" w:rsidP="00A1638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-0.00208</w:t>
            </w:r>
          </w:p>
          <w:p w14:paraId="75CCF365" w14:textId="07108720" w:rsidR="00A16388" w:rsidRPr="00A16388" w:rsidRDefault="00A16388" w:rsidP="00A1638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A16388">
              <w:rPr>
                <w:rFonts w:ascii="TH SarabunPSK" w:hAnsi="TH SarabunPSK" w:cs="TH SarabunPSK"/>
                <w:color w:val="000000"/>
                <w:szCs w:val="22"/>
              </w:rPr>
              <w:t>(-0.988)</w:t>
            </w:r>
          </w:p>
        </w:tc>
      </w:tr>
    </w:tbl>
    <w:p w14:paraId="3452C24F" w14:textId="77777777" w:rsidR="00A16388" w:rsidRDefault="00A16388" w:rsidP="00A16388">
      <w:pPr>
        <w:pStyle w:val="NoSpacing"/>
        <w:jc w:val="center"/>
        <w:rPr>
          <w:rFonts w:ascii="TH SarabunPSK" w:hAnsi="TH SarabunPSK" w:cs="TH SarabunPSK"/>
          <w:sz w:val="28"/>
        </w:rPr>
      </w:pPr>
    </w:p>
    <w:p w14:paraId="5AD80A61" w14:textId="204703C1" w:rsidR="00A16388" w:rsidRDefault="00A16388" w:rsidP="00A16388">
      <w:pPr>
        <w:pStyle w:val="NoSpacing"/>
        <w:jc w:val="center"/>
        <w:rPr>
          <w:rFonts w:ascii="TH SarabunPSK" w:hAnsi="TH SarabunPSK" w:cs="TH SarabunPSK"/>
          <w:sz w:val="28"/>
        </w:rPr>
      </w:pPr>
      <w:bookmarkStart w:id="6" w:name="_Hlk153668588"/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bookmarkEnd w:id="6"/>
    <w:p w14:paraId="043ACFBC" w14:textId="77777777" w:rsidR="006F59A4" w:rsidRDefault="006F59A4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9BAF4FB" w14:textId="77777777" w:rsidR="006F59A4" w:rsidRDefault="006F59A4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3766AA" w14:textId="77777777" w:rsidR="006F59A4" w:rsidRDefault="006F59A4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B9060D6" w14:textId="77777777" w:rsidR="006F59A4" w:rsidRDefault="006F59A4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7EC9F08" w14:textId="1B5E65B9" w:rsidR="00826174" w:rsidRDefault="00826174" w:rsidP="00D94E06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="00972A28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แสดงผลการทดสอบของดัชนีตลาดหุ้นในกลุ่มประเทศแถบเอเชีย (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Asian Stock Market Index)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รวมทั้งสิ้น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ดัชนี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โดย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ช่วงข้อมูลตั้งแต่ปี 2013 ถึง 2023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ของกลยุทธ์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>RSI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cross the centerline (Rule 3) (RSI : </w:t>
      </w:r>
      <w:r w:rsidR="00A8729D">
        <w:rPr>
          <w:rFonts w:ascii="TH SarabunPSK" w:hAnsi="TH SarabunPSK" w:cs="TH SarabunPSK"/>
          <w:b/>
          <w:bCs/>
          <w:sz w:val="32"/>
          <w:szCs w:val="32"/>
        </w:rPr>
        <w:t>14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,50) </w:t>
      </w:r>
    </w:p>
    <w:p w14:paraId="03A75926" w14:textId="77777777" w:rsidR="0011344B" w:rsidRDefault="0011344B" w:rsidP="00D94E06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1342FE" w14:textId="69C82415" w:rsidR="0011344B" w:rsidRPr="009875C2" w:rsidRDefault="0011344B" w:rsidP="0011344B">
      <w:pPr>
        <w:pStyle w:val="NoSpacing"/>
        <w:jc w:val="thaiDistribute"/>
        <w:rPr>
          <w:rFonts w:ascii="TH SarabunPSK" w:hAnsi="TH SarabunPSK" w:cs="TH SarabunPSK"/>
          <w:sz w:val="28"/>
        </w:rPr>
      </w:pPr>
      <w:r w:rsidRPr="009875C2">
        <w:rPr>
          <w:rFonts w:ascii="TH SarabunPSK" w:hAnsi="TH SarabunPSK" w:cs="TH SarabunPSK"/>
          <w:sz w:val="28"/>
        </w:rPr>
        <w:t xml:space="preserve">RSI rule 3 (14,50) </w:t>
      </w:r>
      <w:r w:rsidRPr="009875C2">
        <w:rPr>
          <w:rFonts w:ascii="TH SarabunPSK" w:hAnsi="TH SarabunPSK" w:cs="TH SarabunPSK"/>
          <w:sz w:val="28"/>
          <w:cs/>
        </w:rPr>
        <w:t xml:space="preserve">ดัชนีราคาหลักทรัพย์ของเอเชียของกลยุทธ์ </w:t>
      </w:r>
      <w:r w:rsidRPr="009875C2">
        <w:rPr>
          <w:rFonts w:ascii="TH SarabunPSK" w:hAnsi="TH SarabunPSK" w:cs="TH SarabunPSK"/>
          <w:sz w:val="28"/>
        </w:rPr>
        <w:t xml:space="preserve">RSI (14,50) </w:t>
      </w:r>
      <w:r w:rsidRPr="009875C2">
        <w:rPr>
          <w:rFonts w:ascii="TH SarabunPSK" w:hAnsi="TH SarabunPSK" w:cs="TH SarabunPSK"/>
          <w:sz w:val="28"/>
          <w:cs/>
        </w:rPr>
        <w:t xml:space="preserve">จากผลการทดสอบการวิจัย พบว่า เมื่อเชื่อสัญญาณซื้อจะมีค่าเฉลี่ยผลตอบแทน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วันไม่มากกว่ากลยุทธ์ซื้อและถืออย่างมีนัยสำคัญ และพบว่าดัชนีของตลาด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เมื่อเชื่อสัญญาณขายจะมีค่าเฉลี่ยผลตอบแทน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วันมากกว่าของกลยุทธ์ซื้อและถืออย่างมีนัยสำคัญ และสุดท้ายพบว่าดัชนีของตลาด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เมื่อเชื่อทั้งสัญญาณซื้อและขายจะมีค่าเฉลี่ยผลตอบแทน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>วันมากกว่าของกลยุทธ์ซื้อและถืออย่างมีนัยสำคัญ</w:t>
      </w:r>
      <w:r w:rsidR="009875C2" w:rsidRPr="009875C2">
        <w:rPr>
          <w:rFonts w:ascii="TH SarabunPSK" w:hAnsi="TH SarabunPSK" w:cs="TH SarabunPSK"/>
          <w:sz w:val="28"/>
        </w:rPr>
        <w:t xml:space="preserve"> </w:t>
      </w:r>
      <w:r w:rsidR="009875C2" w:rsidRPr="009875C2">
        <w:rPr>
          <w:rFonts w:ascii="TH SarabunPSK" w:hAnsi="TH SarabunPSK" w:cs="TH SarabunPSK" w:hint="cs"/>
          <w:sz w:val="28"/>
          <w:cs/>
        </w:rPr>
        <w:t>และตลาดนอกเหนือจากที่กล่าวมาไม่สามารถเอาชนะกลยุทธ์การซื้อและถือได้</w:t>
      </w:r>
    </w:p>
    <w:p w14:paraId="731BBED2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031E0B" w14:paraId="461243CD" w14:textId="77777777">
        <w:trPr>
          <w:trHeight w:val="616"/>
        </w:trPr>
        <w:tc>
          <w:tcPr>
            <w:tcW w:w="993" w:type="dxa"/>
            <w:vAlign w:val="center"/>
          </w:tcPr>
          <w:p w14:paraId="5D1848B2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07A9C8BB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17866F46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1B6792E5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6F7B1316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5F982029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6A16B7C2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049478C7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4EEA21F7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0725D900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5202876D" w14:textId="77777777" w:rsidR="00A16388" w:rsidRPr="001D4E85" w:rsidRDefault="00A1638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031E0B" w14:paraId="7BE0D23B" w14:textId="77777777" w:rsidTr="00785664">
        <w:trPr>
          <w:trHeight w:val="616"/>
        </w:trPr>
        <w:tc>
          <w:tcPr>
            <w:tcW w:w="993" w:type="dxa"/>
            <w:vAlign w:val="center"/>
          </w:tcPr>
          <w:p w14:paraId="45BFFC32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713AD324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78C30921" w14:textId="765650A9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6D423D55" w14:textId="7C8071C9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52</w:t>
            </w:r>
          </w:p>
        </w:tc>
        <w:tc>
          <w:tcPr>
            <w:tcW w:w="850" w:type="dxa"/>
            <w:vAlign w:val="center"/>
          </w:tcPr>
          <w:p w14:paraId="2137D9F2" w14:textId="669A1E22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56</w:t>
            </w:r>
          </w:p>
        </w:tc>
        <w:tc>
          <w:tcPr>
            <w:tcW w:w="992" w:type="dxa"/>
            <w:vAlign w:val="center"/>
          </w:tcPr>
          <w:p w14:paraId="76B0DA53" w14:textId="4182F0C4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5AE17CBC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0.00531</w:t>
            </w:r>
          </w:p>
          <w:p w14:paraId="1F4FCB0E" w14:textId="39B47461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(0.107)</w:t>
            </w:r>
          </w:p>
        </w:tc>
        <w:tc>
          <w:tcPr>
            <w:tcW w:w="992" w:type="dxa"/>
            <w:vAlign w:val="center"/>
          </w:tcPr>
          <w:p w14:paraId="7550ED69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-0.01112</w:t>
            </w:r>
          </w:p>
          <w:p w14:paraId="1846C2D8" w14:textId="5C4C471C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(-4.163)</w:t>
            </w:r>
          </w:p>
        </w:tc>
        <w:tc>
          <w:tcPr>
            <w:tcW w:w="850" w:type="dxa"/>
            <w:vAlign w:val="center"/>
          </w:tcPr>
          <w:p w14:paraId="6DADA412" w14:textId="0CCB7F11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0.558</w:t>
            </w:r>
          </w:p>
        </w:tc>
        <w:tc>
          <w:tcPr>
            <w:tcW w:w="851" w:type="dxa"/>
            <w:vAlign w:val="center"/>
          </w:tcPr>
          <w:p w14:paraId="397C2AF2" w14:textId="75D676BB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0.357</w:t>
            </w:r>
          </w:p>
        </w:tc>
        <w:tc>
          <w:tcPr>
            <w:tcW w:w="1276" w:type="dxa"/>
            <w:vAlign w:val="center"/>
          </w:tcPr>
          <w:p w14:paraId="3F47FDBB" w14:textId="77777777" w:rsidR="00995DF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-0.00321</w:t>
            </w:r>
          </w:p>
          <w:p w14:paraId="6658E89E" w14:textId="15F3A685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(-2.837)</w:t>
            </w:r>
          </w:p>
        </w:tc>
      </w:tr>
      <w:tr w:rsidR="00031E0B" w:rsidRPr="00541F70" w14:paraId="5BE94048" w14:textId="77777777" w:rsidTr="00785664">
        <w:trPr>
          <w:trHeight w:val="616"/>
        </w:trPr>
        <w:tc>
          <w:tcPr>
            <w:tcW w:w="993" w:type="dxa"/>
            <w:vAlign w:val="center"/>
          </w:tcPr>
          <w:p w14:paraId="7AEE23A8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743A2FE9" w14:textId="77777777" w:rsidR="00785664" w:rsidRPr="00C930FC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C930FC">
              <w:rPr>
                <w:rFonts w:ascii="TH SarabunPSK" w:hAnsi="TH SarabunPSK" w:cs="TH SarabunPSK"/>
                <w:szCs w:val="22"/>
              </w:rPr>
              <w:t>RSI</w:t>
            </w:r>
          </w:p>
          <w:p w14:paraId="12B237B9" w14:textId="774CFAC6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C930FC"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5A1064E9" w14:textId="714D27D7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48</w:t>
            </w:r>
          </w:p>
        </w:tc>
        <w:tc>
          <w:tcPr>
            <w:tcW w:w="850" w:type="dxa"/>
            <w:vAlign w:val="center"/>
          </w:tcPr>
          <w:p w14:paraId="41FC1B08" w14:textId="37FE56F2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68</w:t>
            </w:r>
          </w:p>
        </w:tc>
        <w:tc>
          <w:tcPr>
            <w:tcW w:w="992" w:type="dxa"/>
            <w:vAlign w:val="center"/>
          </w:tcPr>
          <w:p w14:paraId="7FA5DA51" w14:textId="335A54DC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6B984AAA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0.00684</w:t>
            </w:r>
          </w:p>
          <w:p w14:paraId="01913CFF" w14:textId="177B2DCA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(0.571)</w:t>
            </w:r>
          </w:p>
        </w:tc>
        <w:tc>
          <w:tcPr>
            <w:tcW w:w="992" w:type="dxa"/>
            <w:vAlign w:val="center"/>
          </w:tcPr>
          <w:p w14:paraId="268520E9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-0.00669</w:t>
            </w:r>
          </w:p>
          <w:p w14:paraId="41DCFC83" w14:textId="7697542C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(-1.872)</w:t>
            </w:r>
          </w:p>
        </w:tc>
        <w:tc>
          <w:tcPr>
            <w:tcW w:w="850" w:type="dxa"/>
            <w:vAlign w:val="center"/>
          </w:tcPr>
          <w:p w14:paraId="55D00D46" w14:textId="6B45FBB6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0.583</w:t>
            </w:r>
          </w:p>
        </w:tc>
        <w:tc>
          <w:tcPr>
            <w:tcW w:w="851" w:type="dxa"/>
            <w:vAlign w:val="center"/>
          </w:tcPr>
          <w:p w14:paraId="299A0E8C" w14:textId="76D67850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0.353</w:t>
            </w:r>
          </w:p>
        </w:tc>
        <w:tc>
          <w:tcPr>
            <w:tcW w:w="1276" w:type="dxa"/>
            <w:vAlign w:val="center"/>
          </w:tcPr>
          <w:p w14:paraId="1FF6A1ED" w14:textId="77777777" w:rsidR="00995DF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-0.00109</w:t>
            </w:r>
          </w:p>
          <w:p w14:paraId="51F5C090" w14:textId="47DDB85D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(-1.103)</w:t>
            </w:r>
          </w:p>
        </w:tc>
      </w:tr>
      <w:tr w:rsidR="00031E0B" w:rsidRPr="00541F70" w14:paraId="6434C54B" w14:textId="77777777" w:rsidTr="00785664">
        <w:trPr>
          <w:trHeight w:val="596"/>
        </w:trPr>
        <w:tc>
          <w:tcPr>
            <w:tcW w:w="993" w:type="dxa"/>
            <w:vAlign w:val="center"/>
          </w:tcPr>
          <w:p w14:paraId="1E54008C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73AACB61" w14:textId="77777777" w:rsidR="00785664" w:rsidRPr="00C930FC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C930FC">
              <w:rPr>
                <w:rFonts w:ascii="TH SarabunPSK" w:hAnsi="TH SarabunPSK" w:cs="TH SarabunPSK"/>
                <w:szCs w:val="22"/>
              </w:rPr>
              <w:t>RSI</w:t>
            </w:r>
          </w:p>
          <w:p w14:paraId="4A126B6E" w14:textId="7A49466A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C930FC"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3FB044D6" w14:textId="56059FD4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58</w:t>
            </w:r>
          </w:p>
        </w:tc>
        <w:tc>
          <w:tcPr>
            <w:tcW w:w="850" w:type="dxa"/>
            <w:vAlign w:val="center"/>
          </w:tcPr>
          <w:p w14:paraId="684D9277" w14:textId="30D16813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63</w:t>
            </w:r>
          </w:p>
        </w:tc>
        <w:tc>
          <w:tcPr>
            <w:tcW w:w="992" w:type="dxa"/>
            <w:vAlign w:val="center"/>
          </w:tcPr>
          <w:p w14:paraId="02F8DF70" w14:textId="6C92757E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49988941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0.00355</w:t>
            </w:r>
          </w:p>
          <w:p w14:paraId="4701EE07" w14:textId="4C754302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(0.804)</w:t>
            </w:r>
          </w:p>
        </w:tc>
        <w:tc>
          <w:tcPr>
            <w:tcW w:w="992" w:type="dxa"/>
            <w:vAlign w:val="center"/>
          </w:tcPr>
          <w:p w14:paraId="2EE732DF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-0.00032</w:t>
            </w:r>
          </w:p>
          <w:p w14:paraId="403AD99E" w14:textId="6963A614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(0.174)</w:t>
            </w:r>
          </w:p>
        </w:tc>
        <w:tc>
          <w:tcPr>
            <w:tcW w:w="850" w:type="dxa"/>
            <w:vAlign w:val="center"/>
          </w:tcPr>
          <w:p w14:paraId="2CBB4F34" w14:textId="10AA231F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0.586</w:t>
            </w:r>
          </w:p>
        </w:tc>
        <w:tc>
          <w:tcPr>
            <w:tcW w:w="851" w:type="dxa"/>
            <w:vAlign w:val="center"/>
          </w:tcPr>
          <w:p w14:paraId="28DA3856" w14:textId="6A1211FC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0.476</w:t>
            </w:r>
          </w:p>
        </w:tc>
        <w:tc>
          <w:tcPr>
            <w:tcW w:w="1276" w:type="dxa"/>
            <w:vAlign w:val="center"/>
          </w:tcPr>
          <w:p w14:paraId="73463B0F" w14:textId="77777777" w:rsidR="00995DF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0.00154</w:t>
            </w:r>
          </w:p>
          <w:p w14:paraId="3A4E2D83" w14:textId="53AEC847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(0.726)</w:t>
            </w:r>
          </w:p>
        </w:tc>
      </w:tr>
      <w:tr w:rsidR="00031E0B" w:rsidRPr="00541F70" w14:paraId="7EE7A333" w14:textId="77777777" w:rsidTr="00785664">
        <w:trPr>
          <w:trHeight w:val="616"/>
        </w:trPr>
        <w:tc>
          <w:tcPr>
            <w:tcW w:w="993" w:type="dxa"/>
            <w:vAlign w:val="center"/>
          </w:tcPr>
          <w:p w14:paraId="5781ABC1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224D5835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359E08CA" w14:textId="0C3D9CE2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0AC40DF8" w14:textId="4EE4D9FD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59</w:t>
            </w:r>
          </w:p>
        </w:tc>
        <w:tc>
          <w:tcPr>
            <w:tcW w:w="850" w:type="dxa"/>
            <w:vAlign w:val="center"/>
          </w:tcPr>
          <w:p w14:paraId="1E589BBE" w14:textId="3C8B9860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56</w:t>
            </w:r>
          </w:p>
        </w:tc>
        <w:tc>
          <w:tcPr>
            <w:tcW w:w="992" w:type="dxa"/>
            <w:vAlign w:val="center"/>
          </w:tcPr>
          <w:p w14:paraId="485B87CA" w14:textId="52617011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6A5AB7AA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-0.0006</w:t>
            </w:r>
          </w:p>
          <w:p w14:paraId="7971DA70" w14:textId="7BD6612B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(-0.217)</w:t>
            </w:r>
          </w:p>
        </w:tc>
        <w:tc>
          <w:tcPr>
            <w:tcW w:w="992" w:type="dxa"/>
            <w:vAlign w:val="center"/>
          </w:tcPr>
          <w:p w14:paraId="399377B1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0.00191</w:t>
            </w:r>
          </w:p>
          <w:p w14:paraId="70C17AA8" w14:textId="5E7B41AD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(0.129)</w:t>
            </w:r>
          </w:p>
        </w:tc>
        <w:tc>
          <w:tcPr>
            <w:tcW w:w="850" w:type="dxa"/>
            <w:vAlign w:val="center"/>
          </w:tcPr>
          <w:p w14:paraId="498B70EC" w14:textId="0F9D0EAE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0.559</w:t>
            </w:r>
          </w:p>
        </w:tc>
        <w:tc>
          <w:tcPr>
            <w:tcW w:w="851" w:type="dxa"/>
            <w:vAlign w:val="center"/>
          </w:tcPr>
          <w:p w14:paraId="0577EB2D" w14:textId="1748F019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0.429</w:t>
            </w:r>
          </w:p>
        </w:tc>
        <w:tc>
          <w:tcPr>
            <w:tcW w:w="1276" w:type="dxa"/>
            <w:vAlign w:val="center"/>
          </w:tcPr>
          <w:p w14:paraId="1238FFCD" w14:textId="77777777" w:rsidR="00995DF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0.00062</w:t>
            </w:r>
          </w:p>
          <w:p w14:paraId="79D1C10A" w14:textId="6854A489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(-0.005)</w:t>
            </w:r>
          </w:p>
        </w:tc>
      </w:tr>
      <w:tr w:rsidR="00031E0B" w:rsidRPr="00541F70" w14:paraId="7DEC754F" w14:textId="77777777" w:rsidTr="00785664">
        <w:trPr>
          <w:trHeight w:val="616"/>
        </w:trPr>
        <w:tc>
          <w:tcPr>
            <w:tcW w:w="993" w:type="dxa"/>
            <w:vAlign w:val="center"/>
          </w:tcPr>
          <w:p w14:paraId="176CE46D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274355ED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27F5FCE3" w14:textId="5D4437F8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22F35FAB" w14:textId="1184E4BF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58</w:t>
            </w:r>
          </w:p>
        </w:tc>
        <w:tc>
          <w:tcPr>
            <w:tcW w:w="850" w:type="dxa"/>
            <w:vAlign w:val="center"/>
          </w:tcPr>
          <w:p w14:paraId="6DA9D65F" w14:textId="32482F8E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57</w:t>
            </w:r>
          </w:p>
        </w:tc>
        <w:tc>
          <w:tcPr>
            <w:tcW w:w="992" w:type="dxa"/>
            <w:vAlign w:val="center"/>
          </w:tcPr>
          <w:p w14:paraId="2791DDA5" w14:textId="16552EF5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2CFE4683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-0.00395</w:t>
            </w:r>
          </w:p>
          <w:p w14:paraId="2C5EE3DA" w14:textId="3544D724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(-1.016)</w:t>
            </w:r>
          </w:p>
        </w:tc>
        <w:tc>
          <w:tcPr>
            <w:tcW w:w="992" w:type="dxa"/>
            <w:vAlign w:val="center"/>
          </w:tcPr>
          <w:p w14:paraId="22FCFCCE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-0.00218</w:t>
            </w:r>
          </w:p>
          <w:p w14:paraId="7C478421" w14:textId="6B11BFEE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(-0.593)</w:t>
            </w:r>
          </w:p>
        </w:tc>
        <w:tc>
          <w:tcPr>
            <w:tcW w:w="850" w:type="dxa"/>
            <w:vAlign w:val="center"/>
          </w:tcPr>
          <w:p w14:paraId="5EA4E417" w14:textId="37E08AEE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0.569</w:t>
            </w:r>
          </w:p>
        </w:tc>
        <w:tc>
          <w:tcPr>
            <w:tcW w:w="851" w:type="dxa"/>
            <w:vAlign w:val="center"/>
          </w:tcPr>
          <w:p w14:paraId="76CF3B2A" w14:textId="3C3E8CC0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0.368</w:t>
            </w:r>
          </w:p>
        </w:tc>
        <w:tc>
          <w:tcPr>
            <w:tcW w:w="1276" w:type="dxa"/>
            <w:vAlign w:val="center"/>
          </w:tcPr>
          <w:p w14:paraId="12ADD17E" w14:textId="77777777" w:rsidR="00995DF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-0.00307</w:t>
            </w:r>
          </w:p>
          <w:p w14:paraId="1B8CA6EC" w14:textId="2FBA21C2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(-1.109)</w:t>
            </w:r>
          </w:p>
        </w:tc>
      </w:tr>
      <w:tr w:rsidR="00031E0B" w:rsidRPr="00541F70" w14:paraId="5155310E" w14:textId="77777777" w:rsidTr="00785664">
        <w:trPr>
          <w:trHeight w:val="616"/>
        </w:trPr>
        <w:tc>
          <w:tcPr>
            <w:tcW w:w="993" w:type="dxa"/>
            <w:vAlign w:val="center"/>
          </w:tcPr>
          <w:p w14:paraId="735D6623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206FECFE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44A2936B" w14:textId="00E387FF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2BFE3B66" w14:textId="1473EB9E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49</w:t>
            </w:r>
          </w:p>
        </w:tc>
        <w:tc>
          <w:tcPr>
            <w:tcW w:w="850" w:type="dxa"/>
            <w:vAlign w:val="center"/>
          </w:tcPr>
          <w:p w14:paraId="5339957D" w14:textId="3E22CDF6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57</w:t>
            </w:r>
          </w:p>
        </w:tc>
        <w:tc>
          <w:tcPr>
            <w:tcW w:w="992" w:type="dxa"/>
            <w:vAlign w:val="center"/>
          </w:tcPr>
          <w:p w14:paraId="6328C9A7" w14:textId="58442DBB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0E0383B5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0.00429</w:t>
            </w:r>
          </w:p>
          <w:p w14:paraId="0A5606CF" w14:textId="31E3DF8A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(-0.14)</w:t>
            </w:r>
          </w:p>
        </w:tc>
        <w:tc>
          <w:tcPr>
            <w:tcW w:w="992" w:type="dxa"/>
            <w:vAlign w:val="center"/>
          </w:tcPr>
          <w:p w14:paraId="6369C0AE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-0.00915</w:t>
            </w:r>
          </w:p>
          <w:p w14:paraId="129EBD85" w14:textId="7F2256D2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(-3.807)</w:t>
            </w:r>
          </w:p>
        </w:tc>
        <w:tc>
          <w:tcPr>
            <w:tcW w:w="850" w:type="dxa"/>
            <w:vAlign w:val="center"/>
          </w:tcPr>
          <w:p w14:paraId="6ED95F05" w14:textId="20043DF2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0.571</w:t>
            </w:r>
          </w:p>
        </w:tc>
        <w:tc>
          <w:tcPr>
            <w:tcW w:w="851" w:type="dxa"/>
            <w:vAlign w:val="center"/>
          </w:tcPr>
          <w:p w14:paraId="241F3C81" w14:textId="5DC939CA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0.404</w:t>
            </w:r>
          </w:p>
        </w:tc>
        <w:tc>
          <w:tcPr>
            <w:tcW w:w="1276" w:type="dxa"/>
            <w:vAlign w:val="center"/>
          </w:tcPr>
          <w:p w14:paraId="1299013E" w14:textId="77777777" w:rsidR="00995DF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-0.00294</w:t>
            </w:r>
          </w:p>
          <w:p w14:paraId="66A7E04F" w14:textId="314A8339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(-2.636)</w:t>
            </w:r>
          </w:p>
        </w:tc>
      </w:tr>
      <w:tr w:rsidR="00031E0B" w:rsidRPr="00541F70" w14:paraId="37309B00" w14:textId="77777777" w:rsidTr="00785664">
        <w:trPr>
          <w:trHeight w:val="616"/>
        </w:trPr>
        <w:tc>
          <w:tcPr>
            <w:tcW w:w="993" w:type="dxa"/>
            <w:vAlign w:val="center"/>
          </w:tcPr>
          <w:p w14:paraId="4C47D7AD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576A5569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12E0564D" w14:textId="255B7E54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435B73A8" w14:textId="1B830854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61</w:t>
            </w:r>
          </w:p>
        </w:tc>
        <w:tc>
          <w:tcPr>
            <w:tcW w:w="850" w:type="dxa"/>
            <w:vAlign w:val="center"/>
          </w:tcPr>
          <w:p w14:paraId="2670C9E7" w14:textId="0CE3324B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53</w:t>
            </w:r>
          </w:p>
        </w:tc>
        <w:tc>
          <w:tcPr>
            <w:tcW w:w="992" w:type="dxa"/>
            <w:vAlign w:val="center"/>
          </w:tcPr>
          <w:p w14:paraId="4FFE5C8A" w14:textId="030D2E6F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384F5FFC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0.00193</w:t>
            </w:r>
          </w:p>
          <w:p w14:paraId="2B37DE36" w14:textId="37E070AD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(0.209)</w:t>
            </w:r>
          </w:p>
        </w:tc>
        <w:tc>
          <w:tcPr>
            <w:tcW w:w="992" w:type="dxa"/>
            <w:vAlign w:val="center"/>
          </w:tcPr>
          <w:p w14:paraId="0A15BDE3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-0.00048</w:t>
            </w:r>
          </w:p>
          <w:p w14:paraId="5A635648" w14:textId="5CC84541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(-0.433)</w:t>
            </w:r>
          </w:p>
        </w:tc>
        <w:tc>
          <w:tcPr>
            <w:tcW w:w="850" w:type="dxa"/>
            <w:vAlign w:val="center"/>
          </w:tcPr>
          <w:p w14:paraId="2FF1F4BB" w14:textId="3830C58B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0.557</w:t>
            </w:r>
          </w:p>
        </w:tc>
        <w:tc>
          <w:tcPr>
            <w:tcW w:w="851" w:type="dxa"/>
            <w:vAlign w:val="center"/>
          </w:tcPr>
          <w:p w14:paraId="704664F9" w14:textId="42174913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0.491</w:t>
            </w:r>
          </w:p>
        </w:tc>
        <w:tc>
          <w:tcPr>
            <w:tcW w:w="1276" w:type="dxa"/>
            <w:vAlign w:val="center"/>
          </w:tcPr>
          <w:p w14:paraId="0803D97D" w14:textId="77777777" w:rsidR="00995DF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0.00081</w:t>
            </w:r>
          </w:p>
          <w:p w14:paraId="30293059" w14:textId="12D171B5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(-0.045)</w:t>
            </w:r>
          </w:p>
        </w:tc>
      </w:tr>
      <w:tr w:rsidR="00031E0B" w:rsidRPr="00541F70" w14:paraId="6A1590FF" w14:textId="77777777" w:rsidTr="00785664">
        <w:trPr>
          <w:trHeight w:val="616"/>
        </w:trPr>
        <w:tc>
          <w:tcPr>
            <w:tcW w:w="993" w:type="dxa"/>
            <w:vAlign w:val="center"/>
          </w:tcPr>
          <w:p w14:paraId="5EB73294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5D0E80ED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17F51E79" w14:textId="1074FB50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319EBA29" w14:textId="52C38B2F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50</w:t>
            </w:r>
          </w:p>
        </w:tc>
        <w:tc>
          <w:tcPr>
            <w:tcW w:w="850" w:type="dxa"/>
            <w:vAlign w:val="center"/>
          </w:tcPr>
          <w:p w14:paraId="31588532" w14:textId="32BF62A4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60</w:t>
            </w:r>
          </w:p>
        </w:tc>
        <w:tc>
          <w:tcPr>
            <w:tcW w:w="992" w:type="dxa"/>
            <w:vAlign w:val="center"/>
          </w:tcPr>
          <w:p w14:paraId="2BFAA1E3" w14:textId="7337FBE0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2ED15831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0.00153</w:t>
            </w:r>
          </w:p>
          <w:p w14:paraId="1D06B00C" w14:textId="582216CB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(-0.273)</w:t>
            </w:r>
          </w:p>
        </w:tc>
        <w:tc>
          <w:tcPr>
            <w:tcW w:w="992" w:type="dxa"/>
            <w:vAlign w:val="center"/>
          </w:tcPr>
          <w:p w14:paraId="3BF90F2F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-0.00446</w:t>
            </w:r>
          </w:p>
          <w:p w14:paraId="24E7C376" w14:textId="1B844288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(-2.169)</w:t>
            </w:r>
          </w:p>
        </w:tc>
        <w:tc>
          <w:tcPr>
            <w:tcW w:w="850" w:type="dxa"/>
            <w:vAlign w:val="center"/>
          </w:tcPr>
          <w:p w14:paraId="6A4252D1" w14:textId="0159B978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0.58</w:t>
            </w:r>
          </w:p>
        </w:tc>
        <w:tc>
          <w:tcPr>
            <w:tcW w:w="851" w:type="dxa"/>
            <w:vAlign w:val="center"/>
          </w:tcPr>
          <w:p w14:paraId="0D700AAC" w14:textId="6A2CDB60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0.417</w:t>
            </w:r>
          </w:p>
        </w:tc>
        <w:tc>
          <w:tcPr>
            <w:tcW w:w="1276" w:type="dxa"/>
            <w:vAlign w:val="center"/>
          </w:tcPr>
          <w:p w14:paraId="3BBDC3BB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-0.00174</w:t>
            </w:r>
          </w:p>
          <w:p w14:paraId="6B279F42" w14:textId="5F14CB07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(-1.59)</w:t>
            </w:r>
          </w:p>
        </w:tc>
      </w:tr>
      <w:tr w:rsidR="00031E0B" w:rsidRPr="00541F70" w14:paraId="4082FC38" w14:textId="77777777" w:rsidTr="00785664">
        <w:trPr>
          <w:trHeight w:val="616"/>
        </w:trPr>
        <w:tc>
          <w:tcPr>
            <w:tcW w:w="993" w:type="dxa"/>
            <w:vAlign w:val="center"/>
          </w:tcPr>
          <w:p w14:paraId="586887BD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6B99867F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64291D5E" w14:textId="7BC9A853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1858983C" w14:textId="62FAF927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59</w:t>
            </w:r>
          </w:p>
        </w:tc>
        <w:tc>
          <w:tcPr>
            <w:tcW w:w="850" w:type="dxa"/>
            <w:vAlign w:val="center"/>
          </w:tcPr>
          <w:p w14:paraId="19D4FDA8" w14:textId="513534A5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58</w:t>
            </w:r>
          </w:p>
        </w:tc>
        <w:tc>
          <w:tcPr>
            <w:tcW w:w="992" w:type="dxa"/>
            <w:vAlign w:val="center"/>
          </w:tcPr>
          <w:p w14:paraId="1B13D0ED" w14:textId="013171DE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67961B94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0.0036</w:t>
            </w:r>
          </w:p>
          <w:p w14:paraId="3B5BB11F" w14:textId="30311F9A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(1.025)</w:t>
            </w:r>
          </w:p>
        </w:tc>
        <w:tc>
          <w:tcPr>
            <w:tcW w:w="992" w:type="dxa"/>
            <w:vAlign w:val="center"/>
          </w:tcPr>
          <w:p w14:paraId="7CB088FD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0.00528**</w:t>
            </w:r>
          </w:p>
          <w:p w14:paraId="6302695C" w14:textId="76963D09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(1.685)</w:t>
            </w:r>
          </w:p>
        </w:tc>
        <w:tc>
          <w:tcPr>
            <w:tcW w:w="850" w:type="dxa"/>
            <w:vAlign w:val="center"/>
          </w:tcPr>
          <w:p w14:paraId="6E90DA17" w14:textId="17041DF4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0.61</w:t>
            </w:r>
          </w:p>
        </w:tc>
        <w:tc>
          <w:tcPr>
            <w:tcW w:w="851" w:type="dxa"/>
            <w:vAlign w:val="center"/>
          </w:tcPr>
          <w:p w14:paraId="460BA53B" w14:textId="13FDE70B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0.69</w:t>
            </w:r>
          </w:p>
        </w:tc>
        <w:tc>
          <w:tcPr>
            <w:tcW w:w="1276" w:type="dxa"/>
            <w:vAlign w:val="center"/>
          </w:tcPr>
          <w:p w14:paraId="0458468B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0.00443**</w:t>
            </w:r>
          </w:p>
          <w:p w14:paraId="5FA10D2A" w14:textId="7A0A9DE5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(1.86)</w:t>
            </w:r>
          </w:p>
        </w:tc>
      </w:tr>
      <w:tr w:rsidR="00031E0B" w:rsidRPr="00541F70" w14:paraId="66F09012" w14:textId="77777777" w:rsidTr="00785664">
        <w:trPr>
          <w:trHeight w:val="616"/>
        </w:trPr>
        <w:tc>
          <w:tcPr>
            <w:tcW w:w="993" w:type="dxa"/>
            <w:vAlign w:val="center"/>
          </w:tcPr>
          <w:p w14:paraId="7C12C2C3" w14:textId="77777777" w:rsidR="00785664" w:rsidRPr="00F933EF" w:rsidRDefault="00785664" w:rsidP="007856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12BC8602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3EB00BAD" w14:textId="656DB59E" w:rsidR="00785664" w:rsidRPr="00E177B9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(14,50)</w:t>
            </w:r>
          </w:p>
        </w:tc>
        <w:tc>
          <w:tcPr>
            <w:tcW w:w="851" w:type="dxa"/>
            <w:vAlign w:val="center"/>
          </w:tcPr>
          <w:p w14:paraId="02BCC265" w14:textId="1316DD9A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54</w:t>
            </w:r>
          </w:p>
        </w:tc>
        <w:tc>
          <w:tcPr>
            <w:tcW w:w="850" w:type="dxa"/>
            <w:vAlign w:val="center"/>
          </w:tcPr>
          <w:p w14:paraId="1E7A484D" w14:textId="6F401357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56</w:t>
            </w:r>
          </w:p>
        </w:tc>
        <w:tc>
          <w:tcPr>
            <w:tcW w:w="992" w:type="dxa"/>
            <w:vAlign w:val="center"/>
          </w:tcPr>
          <w:p w14:paraId="543480E0" w14:textId="0832EBDE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77E530A1" w14:textId="77777777" w:rsidR="00785664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0.00229</w:t>
            </w:r>
          </w:p>
          <w:p w14:paraId="3DC8F772" w14:textId="04ACE54B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(0.448)</w:t>
            </w:r>
          </w:p>
        </w:tc>
        <w:tc>
          <w:tcPr>
            <w:tcW w:w="992" w:type="dxa"/>
            <w:vAlign w:val="center"/>
          </w:tcPr>
          <w:p w14:paraId="5A0E6DC6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-0.00192</w:t>
            </w:r>
          </w:p>
          <w:p w14:paraId="124A3DA1" w14:textId="2252B5A0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(-0.635)</w:t>
            </w:r>
          </w:p>
        </w:tc>
        <w:tc>
          <w:tcPr>
            <w:tcW w:w="850" w:type="dxa"/>
            <w:vAlign w:val="center"/>
          </w:tcPr>
          <w:p w14:paraId="452B164A" w14:textId="0E846428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0.528</w:t>
            </w:r>
          </w:p>
        </w:tc>
        <w:tc>
          <w:tcPr>
            <w:tcW w:w="851" w:type="dxa"/>
            <w:vAlign w:val="center"/>
          </w:tcPr>
          <w:p w14:paraId="2102F5B1" w14:textId="0802FA8C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0.536</w:t>
            </w:r>
          </w:p>
        </w:tc>
        <w:tc>
          <w:tcPr>
            <w:tcW w:w="1276" w:type="dxa"/>
            <w:vAlign w:val="center"/>
          </w:tcPr>
          <w:p w14:paraId="3D6D39E4" w14:textId="77777777" w:rsidR="00641C35" w:rsidRDefault="00785664" w:rsidP="007856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0.00013</w:t>
            </w:r>
          </w:p>
          <w:p w14:paraId="33FC08F6" w14:textId="4996E8C9" w:rsidR="00785664" w:rsidRPr="00785664" w:rsidRDefault="00785664" w:rsidP="007856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785664">
              <w:rPr>
                <w:rFonts w:ascii="TH SarabunPSK" w:hAnsi="TH SarabunPSK" w:cs="TH SarabunPSK"/>
                <w:color w:val="000000"/>
                <w:szCs w:val="22"/>
              </w:rPr>
              <w:t>(-0.034)</w:t>
            </w:r>
          </w:p>
        </w:tc>
      </w:tr>
    </w:tbl>
    <w:p w14:paraId="0ED2129E" w14:textId="77777777" w:rsidR="003A0D56" w:rsidRDefault="003A0D56" w:rsidP="003A0D56">
      <w:pPr>
        <w:pStyle w:val="NoSpacing"/>
        <w:jc w:val="center"/>
        <w:rPr>
          <w:rFonts w:ascii="TH SarabunPSK" w:hAnsi="TH SarabunPSK" w:cs="TH SarabunPSK"/>
          <w:sz w:val="28"/>
        </w:rPr>
      </w:pPr>
    </w:p>
    <w:p w14:paraId="48CDE45A" w14:textId="55DD43D4" w:rsidR="003A0D56" w:rsidRDefault="003A0D56" w:rsidP="003A0D56">
      <w:pPr>
        <w:pStyle w:val="NoSpacing"/>
        <w:jc w:val="center"/>
        <w:rPr>
          <w:rFonts w:ascii="TH SarabunPSK" w:hAnsi="TH SarabunPSK" w:cs="TH SarabunPSK"/>
          <w:sz w:val="28"/>
        </w:rPr>
      </w:pPr>
      <w:bookmarkStart w:id="7" w:name="_Hlk153669553"/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p w14:paraId="32257985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bookmarkEnd w:id="7"/>
    <w:p w14:paraId="25668DF4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165E6F06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109C2FE6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6861CDFF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E9BEE92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3DB24E32" w14:textId="0147975B" w:rsidR="00502414" w:rsidRDefault="00502414" w:rsidP="00D94E06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="00972A28">
        <w:rPr>
          <w:rFonts w:ascii="TH SarabunPSK" w:hAnsi="TH SarabunPSK" w:cs="TH SarabunPSK"/>
          <w:b/>
          <w:bCs/>
          <w:sz w:val="32"/>
          <w:szCs w:val="32"/>
        </w:rPr>
        <w:t>9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แสดงผลการทดสอบของดัชนีตลาดหุ้นในกลุ่มประเทศแถบเอเชีย (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Asian Stock Market Index)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รวมทั้งสิ้น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ดัชนี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โดย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ช่วงข้อมูลตั้งแต่ปี 2013 ถึง 2023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ของกลยุทธ์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>RSI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cross the centerline (Rule 3) (RSI : 21,50) </w:t>
      </w:r>
    </w:p>
    <w:p w14:paraId="286F3187" w14:textId="77777777" w:rsidR="006F7797" w:rsidRDefault="006F7797" w:rsidP="00D94E06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61D2F42" w14:textId="7F329539" w:rsidR="00826174" w:rsidRPr="009875C2" w:rsidRDefault="006F7797" w:rsidP="006F7797">
      <w:pPr>
        <w:pStyle w:val="NoSpacing"/>
        <w:jc w:val="thaiDistribute"/>
        <w:rPr>
          <w:rFonts w:ascii="TH SarabunPSK" w:hAnsi="TH SarabunPSK" w:cs="TH SarabunPSK"/>
          <w:sz w:val="28"/>
        </w:rPr>
      </w:pPr>
      <w:r w:rsidRPr="009875C2">
        <w:rPr>
          <w:rFonts w:ascii="TH SarabunPSK" w:hAnsi="TH SarabunPSK" w:cs="TH SarabunPSK"/>
          <w:sz w:val="28"/>
        </w:rPr>
        <w:t xml:space="preserve">RSI Rule 3 (21,50) </w:t>
      </w:r>
      <w:r w:rsidRPr="009875C2">
        <w:rPr>
          <w:rFonts w:ascii="TH SarabunPSK" w:hAnsi="TH SarabunPSK" w:cs="TH SarabunPSK"/>
          <w:sz w:val="28"/>
          <w:cs/>
        </w:rPr>
        <w:t xml:space="preserve">ดัชนีราคาหลักทรัพย์ของเอเชียของกลยุทธ์ </w:t>
      </w:r>
      <w:r w:rsidRPr="009875C2">
        <w:rPr>
          <w:rFonts w:ascii="TH SarabunPSK" w:hAnsi="TH SarabunPSK" w:cs="TH SarabunPSK"/>
          <w:sz w:val="28"/>
        </w:rPr>
        <w:t xml:space="preserve">RSI (21,50) </w:t>
      </w:r>
      <w:r w:rsidRPr="009875C2">
        <w:rPr>
          <w:rFonts w:ascii="TH SarabunPSK" w:hAnsi="TH SarabunPSK" w:cs="TH SarabunPSK"/>
          <w:sz w:val="28"/>
          <w:cs/>
        </w:rPr>
        <w:t xml:space="preserve">จากผลการทดสอบการวิจัย 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 </w:t>
      </w:r>
      <w:r w:rsidR="003C1473" w:rsidRPr="009875C2">
        <w:rPr>
          <w:rFonts w:ascii="TH SarabunPSK" w:hAnsi="TH SarabunPSK" w:cs="TH SarabunPSK" w:hint="cs"/>
          <w:sz w:val="28"/>
          <w:cs/>
        </w:rPr>
        <w:t>และ</w:t>
      </w:r>
      <w:r w:rsidR="003C1473" w:rsidRPr="009875C2">
        <w:rPr>
          <w:rFonts w:ascii="TH SarabunPSK" w:hAnsi="TH SarabunPSK" w:cs="TH SarabunPSK"/>
          <w:sz w:val="28"/>
        </w:rPr>
        <w:t xml:space="preserve">The Stock Exchange of Thailand </w:t>
      </w:r>
      <w:r w:rsidR="003C1473" w:rsidRPr="009875C2">
        <w:rPr>
          <w:rFonts w:ascii="TH SarabunPSK" w:hAnsi="TH SarabunPSK" w:cs="TH SarabunPSK" w:hint="cs"/>
          <w:sz w:val="28"/>
          <w:cs/>
        </w:rPr>
        <w:t>(</w:t>
      </w:r>
      <w:r w:rsidR="003C1473" w:rsidRPr="009875C2">
        <w:rPr>
          <w:rFonts w:ascii="TH SarabunPSK" w:hAnsi="TH SarabunPSK" w:cs="TH SarabunPSK"/>
          <w:sz w:val="28"/>
        </w:rPr>
        <w:t>^SET</w:t>
      </w:r>
      <w:r w:rsidR="003C1473" w:rsidRPr="009875C2">
        <w:rPr>
          <w:rFonts w:ascii="TH SarabunPSK" w:hAnsi="TH SarabunPSK" w:cs="TH SarabunPSK" w:hint="cs"/>
          <w:sz w:val="28"/>
          <w:cs/>
        </w:rPr>
        <w:t>)</w:t>
      </w:r>
      <w:r w:rsidR="003C1473" w:rsidRPr="009875C2">
        <w:rPr>
          <w:rFonts w:ascii="TH SarabunPSK" w:hAnsi="TH SarabunPSK" w:cs="TH SarabunPSK"/>
          <w:sz w:val="28"/>
        </w:rPr>
        <w:t xml:space="preserve"> </w:t>
      </w:r>
      <w:r w:rsidR="003C1473" w:rsidRPr="009875C2">
        <w:rPr>
          <w:rFonts w:ascii="TH SarabunPSK" w:hAnsi="TH SarabunPSK" w:cs="TH SarabunPSK"/>
          <w:sz w:val="28"/>
          <w:cs/>
        </w:rPr>
        <w:t xml:space="preserve">รวม </w:t>
      </w:r>
      <w:r w:rsidR="003C1473" w:rsidRPr="009875C2">
        <w:rPr>
          <w:rFonts w:ascii="TH SarabunPSK" w:hAnsi="TH SarabunPSK" w:cs="TH SarabunPSK"/>
          <w:sz w:val="28"/>
        </w:rPr>
        <w:t xml:space="preserve">2 </w:t>
      </w:r>
      <w:r w:rsidR="003C1473" w:rsidRPr="009875C2">
        <w:rPr>
          <w:rFonts w:ascii="TH SarabunPSK" w:hAnsi="TH SarabunPSK" w:cs="TH SarabunPSK"/>
          <w:sz w:val="28"/>
          <w:cs/>
        </w:rPr>
        <w:t xml:space="preserve">ดัชนี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เมื่อเชื่อสัญญาณซื้อจะมีค่าเฉลี่ยผลตอบแทน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วันมากกว่ากลยุทธ์ซื้อและถืออย่างมีนัยสำคัญ และพบว่าเมื่อเชื่อสัญญาณขายจะมีค่าเฉลี่ยผลตอบแทน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วันไม่มากกว่าของกลยุทธ์ซื้อและถืออย่างมีนัยสำคัญ และสุดท้ายพบว่าดัชนีของตลาด </w:t>
      </w:r>
      <w:r w:rsidRPr="009875C2">
        <w:rPr>
          <w:rFonts w:ascii="TH SarabunPSK" w:hAnsi="TH SarabunPSK" w:cs="TH SarabunPSK"/>
          <w:sz w:val="28"/>
        </w:rPr>
        <w:t>Singapore Exchange (^STI)</w:t>
      </w:r>
      <w:r w:rsidR="00F9261A" w:rsidRPr="009875C2">
        <w:rPr>
          <w:rFonts w:ascii="TH SarabunPSK" w:hAnsi="TH SarabunPSK" w:cs="TH SarabunPSK" w:hint="cs"/>
          <w:sz w:val="28"/>
          <w:cs/>
        </w:rPr>
        <w:t xml:space="preserve"> และ</w:t>
      </w:r>
      <w:r w:rsidRPr="009875C2">
        <w:rPr>
          <w:rFonts w:ascii="TH SarabunPSK" w:hAnsi="TH SarabunPSK" w:cs="TH SarabunPSK"/>
          <w:sz w:val="28"/>
        </w:rPr>
        <w:t xml:space="preserve">The Stock Exchange of Thailand </w:t>
      </w:r>
      <w:r w:rsidR="009B59E4" w:rsidRPr="009875C2">
        <w:rPr>
          <w:rFonts w:ascii="TH SarabunPSK" w:hAnsi="TH SarabunPSK" w:cs="TH SarabunPSK" w:hint="cs"/>
          <w:sz w:val="28"/>
          <w:cs/>
        </w:rPr>
        <w:t>(</w:t>
      </w:r>
      <w:r w:rsidR="009B59E4" w:rsidRPr="009875C2">
        <w:rPr>
          <w:rFonts w:ascii="TH SarabunPSK" w:hAnsi="TH SarabunPSK" w:cs="TH SarabunPSK"/>
          <w:sz w:val="28"/>
        </w:rPr>
        <w:t>^SET</w:t>
      </w:r>
      <w:r w:rsidR="009B59E4" w:rsidRPr="009875C2">
        <w:rPr>
          <w:rFonts w:ascii="TH SarabunPSK" w:hAnsi="TH SarabunPSK" w:cs="TH SarabunPSK" w:hint="cs"/>
          <w:sz w:val="28"/>
          <w:cs/>
        </w:rPr>
        <w:t>)</w:t>
      </w:r>
      <w:r w:rsidR="009B59E4" w:rsidRPr="009875C2">
        <w:rPr>
          <w:rFonts w:ascii="TH SarabunPSK" w:hAnsi="TH SarabunPSK" w:cs="TH SarabunPSK"/>
          <w:sz w:val="28"/>
        </w:rPr>
        <w:t xml:space="preserve"> </w:t>
      </w:r>
      <w:r w:rsidRPr="009875C2">
        <w:rPr>
          <w:rFonts w:ascii="TH SarabunPSK" w:hAnsi="TH SarabunPSK" w:cs="TH SarabunPSK"/>
          <w:sz w:val="28"/>
          <w:cs/>
        </w:rPr>
        <w:t xml:space="preserve">รวม </w:t>
      </w:r>
      <w:r w:rsidRPr="009875C2">
        <w:rPr>
          <w:rFonts w:ascii="TH SarabunPSK" w:hAnsi="TH SarabunPSK" w:cs="TH SarabunPSK"/>
          <w:sz w:val="28"/>
        </w:rPr>
        <w:t xml:space="preserve">2 </w:t>
      </w:r>
      <w:r w:rsidRPr="009875C2">
        <w:rPr>
          <w:rFonts w:ascii="TH SarabunPSK" w:hAnsi="TH SarabunPSK" w:cs="TH SarabunPSK"/>
          <w:sz w:val="28"/>
          <w:cs/>
        </w:rPr>
        <w:t xml:space="preserve">ดัชนี เมื่อเชื่อทั้งสัญญาณซื้อและขายจะมีค่าเฉลี่ยผลตอบแทน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>วันมากกว่าของกลยุทธ์ซื้อและถืออย่างมีนัยสำคัญ</w:t>
      </w:r>
      <w:r w:rsidR="009875C2" w:rsidRPr="009875C2">
        <w:rPr>
          <w:rFonts w:ascii="TH SarabunPSK" w:hAnsi="TH SarabunPSK" w:cs="TH SarabunPSK"/>
          <w:sz w:val="28"/>
        </w:rPr>
        <w:t xml:space="preserve"> </w:t>
      </w:r>
      <w:r w:rsidR="009875C2" w:rsidRPr="009875C2">
        <w:rPr>
          <w:rFonts w:ascii="TH SarabunPSK" w:hAnsi="TH SarabunPSK" w:cs="TH SarabunPSK" w:hint="cs"/>
          <w:sz w:val="28"/>
          <w:cs/>
        </w:rPr>
        <w:t>และตลาดนอกเหนือจากที่กล่าวมาไม่สามารถเอาชนะกลยุทธ์การซื้อและถือได้</w:t>
      </w:r>
    </w:p>
    <w:p w14:paraId="3C7F929A" w14:textId="77777777" w:rsidR="006F7797" w:rsidRPr="006F7797" w:rsidRDefault="006F7797" w:rsidP="006F7797">
      <w:pPr>
        <w:pStyle w:val="NoSpacing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031E0B" w14:paraId="63FA4A0F" w14:textId="77777777">
        <w:trPr>
          <w:trHeight w:val="616"/>
        </w:trPr>
        <w:tc>
          <w:tcPr>
            <w:tcW w:w="993" w:type="dxa"/>
            <w:vAlign w:val="center"/>
          </w:tcPr>
          <w:p w14:paraId="10405E0C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1064B26D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021DBEB1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4A293D87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2B2A4AD9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10863968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085504B4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40A23087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292C7B4B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2A82B454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734CCA50" w14:textId="77777777" w:rsidR="004225AB" w:rsidRPr="001D4E85" w:rsidRDefault="004225AB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031E0B" w14:paraId="1A1E0F03" w14:textId="77777777" w:rsidTr="001F2958">
        <w:trPr>
          <w:trHeight w:val="616"/>
        </w:trPr>
        <w:tc>
          <w:tcPr>
            <w:tcW w:w="993" w:type="dxa"/>
            <w:vAlign w:val="center"/>
          </w:tcPr>
          <w:p w14:paraId="13F809FA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2DA37E35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742D8E8B" w14:textId="615A5A96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(21,50)</w:t>
            </w:r>
          </w:p>
        </w:tc>
        <w:tc>
          <w:tcPr>
            <w:tcW w:w="851" w:type="dxa"/>
            <w:vAlign w:val="center"/>
          </w:tcPr>
          <w:p w14:paraId="12C25BCA" w14:textId="189DD5A8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37</w:t>
            </w:r>
          </w:p>
        </w:tc>
        <w:tc>
          <w:tcPr>
            <w:tcW w:w="850" w:type="dxa"/>
            <w:vAlign w:val="center"/>
          </w:tcPr>
          <w:p w14:paraId="4548206F" w14:textId="7A1A5044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49</w:t>
            </w:r>
          </w:p>
        </w:tc>
        <w:tc>
          <w:tcPr>
            <w:tcW w:w="992" w:type="dxa"/>
            <w:vAlign w:val="center"/>
          </w:tcPr>
          <w:p w14:paraId="7B112A2C" w14:textId="5E86306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6AA5416B" w14:textId="77777777" w:rsidR="005319E4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0.00539</w:t>
            </w:r>
          </w:p>
          <w:p w14:paraId="7AD4057A" w14:textId="78803CB1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(0.08)</w:t>
            </w:r>
          </w:p>
        </w:tc>
        <w:tc>
          <w:tcPr>
            <w:tcW w:w="992" w:type="dxa"/>
            <w:vAlign w:val="center"/>
          </w:tcPr>
          <w:p w14:paraId="46E4C7EC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-0.01287</w:t>
            </w:r>
          </w:p>
          <w:p w14:paraId="4BA4EEE1" w14:textId="44C7FA94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(-3.862)</w:t>
            </w:r>
          </w:p>
        </w:tc>
        <w:tc>
          <w:tcPr>
            <w:tcW w:w="850" w:type="dxa"/>
            <w:vAlign w:val="center"/>
          </w:tcPr>
          <w:p w14:paraId="116D0F99" w14:textId="096B3D6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0.622</w:t>
            </w:r>
          </w:p>
        </w:tc>
        <w:tc>
          <w:tcPr>
            <w:tcW w:w="851" w:type="dxa"/>
            <w:vAlign w:val="center"/>
          </w:tcPr>
          <w:p w14:paraId="1FFC1C9A" w14:textId="721FDF20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0.347</w:t>
            </w:r>
          </w:p>
        </w:tc>
        <w:tc>
          <w:tcPr>
            <w:tcW w:w="1276" w:type="dxa"/>
            <w:vAlign w:val="center"/>
          </w:tcPr>
          <w:p w14:paraId="0F513388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-0.00502</w:t>
            </w:r>
          </w:p>
          <w:p w14:paraId="6B1B872F" w14:textId="7C101060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(-2.591)</w:t>
            </w:r>
          </w:p>
        </w:tc>
      </w:tr>
      <w:tr w:rsidR="00031E0B" w:rsidRPr="00541F70" w14:paraId="75076A61" w14:textId="77777777" w:rsidTr="001F2958">
        <w:trPr>
          <w:trHeight w:val="616"/>
        </w:trPr>
        <w:tc>
          <w:tcPr>
            <w:tcW w:w="993" w:type="dxa"/>
            <w:vAlign w:val="center"/>
          </w:tcPr>
          <w:p w14:paraId="0E32A02A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72AF6146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2752931A" w14:textId="4D33B922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(21,50)</w:t>
            </w:r>
          </w:p>
        </w:tc>
        <w:tc>
          <w:tcPr>
            <w:tcW w:w="851" w:type="dxa"/>
            <w:vAlign w:val="center"/>
          </w:tcPr>
          <w:p w14:paraId="25E21547" w14:textId="16C4FFE8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42</w:t>
            </w:r>
          </w:p>
        </w:tc>
        <w:tc>
          <w:tcPr>
            <w:tcW w:w="850" w:type="dxa"/>
            <w:vAlign w:val="center"/>
          </w:tcPr>
          <w:p w14:paraId="6D570D8C" w14:textId="1E9A1D62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57</w:t>
            </w:r>
          </w:p>
        </w:tc>
        <w:tc>
          <w:tcPr>
            <w:tcW w:w="992" w:type="dxa"/>
            <w:vAlign w:val="center"/>
          </w:tcPr>
          <w:p w14:paraId="3FAF9C03" w14:textId="1965F1A0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7396BA91" w14:textId="77777777" w:rsidR="005319E4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0.00626</w:t>
            </w:r>
          </w:p>
          <w:p w14:paraId="7063B646" w14:textId="6F74EC36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(0.479)</w:t>
            </w:r>
          </w:p>
        </w:tc>
        <w:tc>
          <w:tcPr>
            <w:tcW w:w="992" w:type="dxa"/>
            <w:vAlign w:val="center"/>
          </w:tcPr>
          <w:p w14:paraId="2CE63861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-0.00827</w:t>
            </w:r>
          </w:p>
          <w:p w14:paraId="112352CC" w14:textId="51D67F80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(-2.366)</w:t>
            </w:r>
          </w:p>
        </w:tc>
        <w:tc>
          <w:tcPr>
            <w:tcW w:w="850" w:type="dxa"/>
            <w:vAlign w:val="center"/>
          </w:tcPr>
          <w:p w14:paraId="132C1176" w14:textId="6E25A711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0.619</w:t>
            </w:r>
          </w:p>
        </w:tc>
        <w:tc>
          <w:tcPr>
            <w:tcW w:w="851" w:type="dxa"/>
            <w:vAlign w:val="center"/>
          </w:tcPr>
          <w:p w14:paraId="1CA69BEF" w14:textId="35873847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0.386</w:t>
            </w:r>
          </w:p>
        </w:tc>
        <w:tc>
          <w:tcPr>
            <w:tcW w:w="1276" w:type="dxa"/>
            <w:vAlign w:val="center"/>
          </w:tcPr>
          <w:p w14:paraId="64E0C6CA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-0.0021</w:t>
            </w:r>
          </w:p>
          <w:p w14:paraId="554C8E99" w14:textId="3932973D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(-1.421)</w:t>
            </w:r>
          </w:p>
        </w:tc>
      </w:tr>
      <w:tr w:rsidR="00031E0B" w:rsidRPr="00541F70" w14:paraId="18A3BAB7" w14:textId="77777777" w:rsidTr="001F2958">
        <w:trPr>
          <w:trHeight w:val="596"/>
        </w:trPr>
        <w:tc>
          <w:tcPr>
            <w:tcW w:w="993" w:type="dxa"/>
            <w:vAlign w:val="center"/>
          </w:tcPr>
          <w:p w14:paraId="38891389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59D49699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2AE781A9" w14:textId="4BA257DA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(21,50)</w:t>
            </w:r>
          </w:p>
        </w:tc>
        <w:tc>
          <w:tcPr>
            <w:tcW w:w="851" w:type="dxa"/>
            <w:vAlign w:val="center"/>
          </w:tcPr>
          <w:p w14:paraId="0E65FCC0" w14:textId="12907B99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42</w:t>
            </w:r>
          </w:p>
        </w:tc>
        <w:tc>
          <w:tcPr>
            <w:tcW w:w="850" w:type="dxa"/>
            <w:vAlign w:val="center"/>
          </w:tcPr>
          <w:p w14:paraId="799E08BF" w14:textId="4BE244D1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47</w:t>
            </w:r>
          </w:p>
        </w:tc>
        <w:tc>
          <w:tcPr>
            <w:tcW w:w="992" w:type="dxa"/>
            <w:vAlign w:val="center"/>
          </w:tcPr>
          <w:p w14:paraId="3EC26DAA" w14:textId="4276F485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147BE10A" w14:textId="77777777" w:rsidR="005319E4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-0.00041</w:t>
            </w:r>
          </w:p>
          <w:p w14:paraId="4C2C3F22" w14:textId="6DC0B20F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(0.107)</w:t>
            </w:r>
          </w:p>
        </w:tc>
        <w:tc>
          <w:tcPr>
            <w:tcW w:w="992" w:type="dxa"/>
            <w:vAlign w:val="center"/>
          </w:tcPr>
          <w:p w14:paraId="0150C829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0.00143</w:t>
            </w:r>
          </w:p>
          <w:p w14:paraId="15FBFC82" w14:textId="170DA3C7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(0.488)</w:t>
            </w:r>
          </w:p>
        </w:tc>
        <w:tc>
          <w:tcPr>
            <w:tcW w:w="850" w:type="dxa"/>
            <w:vAlign w:val="center"/>
          </w:tcPr>
          <w:p w14:paraId="7F12C989" w14:textId="316F8299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0.524</w:t>
            </w:r>
          </w:p>
        </w:tc>
        <w:tc>
          <w:tcPr>
            <w:tcW w:w="851" w:type="dxa"/>
            <w:vAlign w:val="center"/>
          </w:tcPr>
          <w:p w14:paraId="0ECA8376" w14:textId="1DF1E2ED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0.489</w:t>
            </w:r>
          </w:p>
        </w:tc>
        <w:tc>
          <w:tcPr>
            <w:tcW w:w="1276" w:type="dxa"/>
            <w:vAlign w:val="center"/>
          </w:tcPr>
          <w:p w14:paraId="44BD6A71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0.00056</w:t>
            </w:r>
          </w:p>
          <w:p w14:paraId="52C98943" w14:textId="1E37261A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(0.409)</w:t>
            </w:r>
          </w:p>
        </w:tc>
      </w:tr>
      <w:tr w:rsidR="00031E0B" w:rsidRPr="00541F70" w14:paraId="177C24FD" w14:textId="77777777" w:rsidTr="001F2958">
        <w:trPr>
          <w:trHeight w:val="616"/>
        </w:trPr>
        <w:tc>
          <w:tcPr>
            <w:tcW w:w="993" w:type="dxa"/>
            <w:vAlign w:val="center"/>
          </w:tcPr>
          <w:p w14:paraId="5C3EBD1E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09EE0898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4A36C8F2" w14:textId="0BCC64A5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(21,50)</w:t>
            </w:r>
          </w:p>
        </w:tc>
        <w:tc>
          <w:tcPr>
            <w:tcW w:w="851" w:type="dxa"/>
            <w:vAlign w:val="center"/>
          </w:tcPr>
          <w:p w14:paraId="32C7CBC0" w14:textId="5D860D2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43</w:t>
            </w:r>
          </w:p>
        </w:tc>
        <w:tc>
          <w:tcPr>
            <w:tcW w:w="850" w:type="dxa"/>
            <w:vAlign w:val="center"/>
          </w:tcPr>
          <w:p w14:paraId="35E04471" w14:textId="7AB4202E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49</w:t>
            </w:r>
          </w:p>
        </w:tc>
        <w:tc>
          <w:tcPr>
            <w:tcW w:w="992" w:type="dxa"/>
            <w:vAlign w:val="center"/>
          </w:tcPr>
          <w:p w14:paraId="77AE65A9" w14:textId="6B4384B0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7C1721F5" w14:textId="77777777" w:rsidR="005319E4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0.00294</w:t>
            </w:r>
          </w:p>
          <w:p w14:paraId="38E0B5C9" w14:textId="60CB8E18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(0.35)</w:t>
            </w:r>
          </w:p>
        </w:tc>
        <w:tc>
          <w:tcPr>
            <w:tcW w:w="992" w:type="dxa"/>
            <w:vAlign w:val="center"/>
          </w:tcPr>
          <w:p w14:paraId="236013EF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-0.00093</w:t>
            </w:r>
          </w:p>
          <w:p w14:paraId="71C61451" w14:textId="131B8F95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(-0.18)</w:t>
            </w:r>
          </w:p>
        </w:tc>
        <w:tc>
          <w:tcPr>
            <w:tcW w:w="850" w:type="dxa"/>
            <w:vAlign w:val="center"/>
          </w:tcPr>
          <w:p w14:paraId="570668FA" w14:textId="2951936F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0.465</w:t>
            </w:r>
          </w:p>
        </w:tc>
        <w:tc>
          <w:tcPr>
            <w:tcW w:w="851" w:type="dxa"/>
            <w:vAlign w:val="center"/>
          </w:tcPr>
          <w:p w14:paraId="2BF61AE9" w14:textId="3991DB85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0.449</w:t>
            </w:r>
          </w:p>
        </w:tc>
        <w:tc>
          <w:tcPr>
            <w:tcW w:w="1276" w:type="dxa"/>
            <w:vAlign w:val="center"/>
          </w:tcPr>
          <w:p w14:paraId="48880908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0.00088</w:t>
            </w:r>
          </w:p>
          <w:p w14:paraId="299A1749" w14:textId="31A95754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(0.041)</w:t>
            </w:r>
          </w:p>
        </w:tc>
      </w:tr>
      <w:tr w:rsidR="00031E0B" w:rsidRPr="00541F70" w14:paraId="725E21CD" w14:textId="77777777" w:rsidTr="001F2958">
        <w:trPr>
          <w:trHeight w:val="616"/>
        </w:trPr>
        <w:tc>
          <w:tcPr>
            <w:tcW w:w="993" w:type="dxa"/>
            <w:vAlign w:val="center"/>
          </w:tcPr>
          <w:p w14:paraId="10A3ACBE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44BC5E59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53204562" w14:textId="097C5F9E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(21,50)</w:t>
            </w:r>
          </w:p>
        </w:tc>
        <w:tc>
          <w:tcPr>
            <w:tcW w:w="851" w:type="dxa"/>
            <w:vAlign w:val="center"/>
          </w:tcPr>
          <w:p w14:paraId="18129E0A" w14:textId="1C5DBA01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46</w:t>
            </w:r>
          </w:p>
        </w:tc>
        <w:tc>
          <w:tcPr>
            <w:tcW w:w="850" w:type="dxa"/>
            <w:vAlign w:val="center"/>
          </w:tcPr>
          <w:p w14:paraId="1D45AC84" w14:textId="52B586BD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41</w:t>
            </w:r>
          </w:p>
        </w:tc>
        <w:tc>
          <w:tcPr>
            <w:tcW w:w="992" w:type="dxa"/>
            <w:vAlign w:val="center"/>
          </w:tcPr>
          <w:p w14:paraId="14F8175A" w14:textId="18FEDA5A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7A2B1128" w14:textId="77777777" w:rsidR="005319E4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-0.00145</w:t>
            </w:r>
          </w:p>
          <w:p w14:paraId="20703DAA" w14:textId="1E7E9BC8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(-0.544)</w:t>
            </w:r>
          </w:p>
        </w:tc>
        <w:tc>
          <w:tcPr>
            <w:tcW w:w="992" w:type="dxa"/>
            <w:vAlign w:val="center"/>
          </w:tcPr>
          <w:p w14:paraId="138ACAC5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0.00321</w:t>
            </w:r>
          </w:p>
          <w:p w14:paraId="7FB8F4B1" w14:textId="37E97DC5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(0.275)</w:t>
            </w:r>
          </w:p>
        </w:tc>
        <w:tc>
          <w:tcPr>
            <w:tcW w:w="850" w:type="dxa"/>
            <w:vAlign w:val="center"/>
          </w:tcPr>
          <w:p w14:paraId="759023FB" w14:textId="7EC2DFB1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0.565</w:t>
            </w:r>
          </w:p>
        </w:tc>
        <w:tc>
          <w:tcPr>
            <w:tcW w:w="851" w:type="dxa"/>
            <w:vAlign w:val="center"/>
          </w:tcPr>
          <w:p w14:paraId="35C153CA" w14:textId="150C8276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0.463</w:t>
            </w:r>
          </w:p>
        </w:tc>
        <w:tc>
          <w:tcPr>
            <w:tcW w:w="1276" w:type="dxa"/>
            <w:vAlign w:val="center"/>
          </w:tcPr>
          <w:p w14:paraId="1E65D3B7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0.00075</w:t>
            </w:r>
          </w:p>
          <w:p w14:paraId="3899765A" w14:textId="25CF57BE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(-0.163)</w:t>
            </w:r>
          </w:p>
        </w:tc>
      </w:tr>
      <w:tr w:rsidR="00031E0B" w:rsidRPr="00541F70" w14:paraId="13F38FBE" w14:textId="77777777" w:rsidTr="001F2958">
        <w:trPr>
          <w:trHeight w:val="616"/>
        </w:trPr>
        <w:tc>
          <w:tcPr>
            <w:tcW w:w="993" w:type="dxa"/>
            <w:vAlign w:val="center"/>
          </w:tcPr>
          <w:p w14:paraId="20439DC6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54FD056A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2B73F796" w14:textId="09C59239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(21,50)</w:t>
            </w:r>
          </w:p>
        </w:tc>
        <w:tc>
          <w:tcPr>
            <w:tcW w:w="851" w:type="dxa"/>
            <w:vAlign w:val="center"/>
          </w:tcPr>
          <w:p w14:paraId="1AEDFF4D" w14:textId="3C97BE4F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33</w:t>
            </w:r>
          </w:p>
        </w:tc>
        <w:tc>
          <w:tcPr>
            <w:tcW w:w="850" w:type="dxa"/>
            <w:vAlign w:val="center"/>
          </w:tcPr>
          <w:p w14:paraId="3767DD3A" w14:textId="246CA9F4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51</w:t>
            </w:r>
          </w:p>
        </w:tc>
        <w:tc>
          <w:tcPr>
            <w:tcW w:w="992" w:type="dxa"/>
            <w:vAlign w:val="center"/>
          </w:tcPr>
          <w:p w14:paraId="269ED303" w14:textId="77C0B387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2A37706D" w14:textId="77777777" w:rsidR="005319E4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0.00993</w:t>
            </w:r>
          </w:p>
          <w:p w14:paraId="6785FD20" w14:textId="613E3300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(0.851)</w:t>
            </w:r>
          </w:p>
        </w:tc>
        <w:tc>
          <w:tcPr>
            <w:tcW w:w="992" w:type="dxa"/>
            <w:vAlign w:val="center"/>
          </w:tcPr>
          <w:p w14:paraId="43042605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-0.01295</w:t>
            </w:r>
          </w:p>
          <w:p w14:paraId="0957F67F" w14:textId="4E919B6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(-3.916)</w:t>
            </w:r>
          </w:p>
        </w:tc>
        <w:tc>
          <w:tcPr>
            <w:tcW w:w="850" w:type="dxa"/>
            <w:vAlign w:val="center"/>
          </w:tcPr>
          <w:p w14:paraId="0E981CD6" w14:textId="473C653E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0.636</w:t>
            </w:r>
          </w:p>
        </w:tc>
        <w:tc>
          <w:tcPr>
            <w:tcW w:w="851" w:type="dxa"/>
            <w:vAlign w:val="center"/>
          </w:tcPr>
          <w:p w14:paraId="7C970825" w14:textId="7304CC5E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0.314</w:t>
            </w:r>
          </w:p>
        </w:tc>
        <w:tc>
          <w:tcPr>
            <w:tcW w:w="1276" w:type="dxa"/>
            <w:vAlign w:val="center"/>
          </w:tcPr>
          <w:p w14:paraId="675D1C8D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-0.00396</w:t>
            </w:r>
          </w:p>
          <w:p w14:paraId="7960DC62" w14:textId="4377D618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(-2.326)</w:t>
            </w:r>
          </w:p>
        </w:tc>
      </w:tr>
      <w:tr w:rsidR="00031E0B" w:rsidRPr="00541F70" w14:paraId="04C6AD54" w14:textId="77777777" w:rsidTr="001F2958">
        <w:trPr>
          <w:trHeight w:val="616"/>
        </w:trPr>
        <w:tc>
          <w:tcPr>
            <w:tcW w:w="993" w:type="dxa"/>
            <w:vAlign w:val="center"/>
          </w:tcPr>
          <w:p w14:paraId="01DE347C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6031E3AB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680099C2" w14:textId="74F7F215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(21,50)</w:t>
            </w:r>
          </w:p>
        </w:tc>
        <w:tc>
          <w:tcPr>
            <w:tcW w:w="851" w:type="dxa"/>
            <w:vAlign w:val="center"/>
          </w:tcPr>
          <w:p w14:paraId="7A17A8E0" w14:textId="0687192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42</w:t>
            </w:r>
          </w:p>
        </w:tc>
        <w:tc>
          <w:tcPr>
            <w:tcW w:w="850" w:type="dxa"/>
            <w:vAlign w:val="center"/>
          </w:tcPr>
          <w:p w14:paraId="78B68DCF" w14:textId="07DD35D4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48</w:t>
            </w:r>
          </w:p>
        </w:tc>
        <w:tc>
          <w:tcPr>
            <w:tcW w:w="992" w:type="dxa"/>
            <w:vAlign w:val="center"/>
          </w:tcPr>
          <w:p w14:paraId="0E6B48E5" w14:textId="4C66CA20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6A6D59F0" w14:textId="77777777" w:rsidR="005319E4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-0.0003</w:t>
            </w:r>
          </w:p>
          <w:p w14:paraId="35785F4F" w14:textId="2BE0CEE1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(-0.257)</w:t>
            </w:r>
          </w:p>
        </w:tc>
        <w:tc>
          <w:tcPr>
            <w:tcW w:w="992" w:type="dxa"/>
            <w:vAlign w:val="center"/>
          </w:tcPr>
          <w:p w14:paraId="7EB46BD3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5e-05</w:t>
            </w:r>
          </w:p>
          <w:p w14:paraId="579FC9A6" w14:textId="113378F8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(-0.231)</w:t>
            </w:r>
          </w:p>
        </w:tc>
        <w:tc>
          <w:tcPr>
            <w:tcW w:w="850" w:type="dxa"/>
            <w:vAlign w:val="center"/>
          </w:tcPr>
          <w:p w14:paraId="2807CCA2" w14:textId="3C20D813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0.476</w:t>
            </w:r>
          </w:p>
        </w:tc>
        <w:tc>
          <w:tcPr>
            <w:tcW w:w="851" w:type="dxa"/>
            <w:vAlign w:val="center"/>
          </w:tcPr>
          <w:p w14:paraId="4E4228D6" w14:textId="530E347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0.458</w:t>
            </w:r>
          </w:p>
        </w:tc>
        <w:tc>
          <w:tcPr>
            <w:tcW w:w="1276" w:type="dxa"/>
            <w:vAlign w:val="center"/>
          </w:tcPr>
          <w:p w14:paraId="4D19CF58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-0.00011</w:t>
            </w:r>
          </w:p>
          <w:p w14:paraId="44D043D2" w14:textId="7A1D3226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(-0.343)</w:t>
            </w:r>
          </w:p>
        </w:tc>
      </w:tr>
      <w:tr w:rsidR="00031E0B" w:rsidRPr="00541F70" w14:paraId="639D11E9" w14:textId="77777777" w:rsidTr="001F2958">
        <w:trPr>
          <w:trHeight w:val="616"/>
        </w:trPr>
        <w:tc>
          <w:tcPr>
            <w:tcW w:w="993" w:type="dxa"/>
            <w:vAlign w:val="center"/>
          </w:tcPr>
          <w:p w14:paraId="54F4216B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2782B352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4D14DC99" w14:textId="0561580B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 xml:space="preserve">(21,50) </w:t>
            </w:r>
          </w:p>
        </w:tc>
        <w:tc>
          <w:tcPr>
            <w:tcW w:w="851" w:type="dxa"/>
            <w:vAlign w:val="center"/>
          </w:tcPr>
          <w:p w14:paraId="345FC64E" w14:textId="1B0627D8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37</w:t>
            </w:r>
          </w:p>
        </w:tc>
        <w:tc>
          <w:tcPr>
            <w:tcW w:w="850" w:type="dxa"/>
            <w:vAlign w:val="center"/>
          </w:tcPr>
          <w:p w14:paraId="59476751" w14:textId="56333BA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50</w:t>
            </w:r>
          </w:p>
        </w:tc>
        <w:tc>
          <w:tcPr>
            <w:tcW w:w="992" w:type="dxa"/>
            <w:vAlign w:val="center"/>
          </w:tcPr>
          <w:p w14:paraId="2353651F" w14:textId="068503CA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7101510D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-0.0007</w:t>
            </w:r>
          </w:p>
          <w:p w14:paraId="2D7A3EDC" w14:textId="67B04985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(-0.497)</w:t>
            </w:r>
          </w:p>
        </w:tc>
        <w:tc>
          <w:tcPr>
            <w:tcW w:w="992" w:type="dxa"/>
            <w:vAlign w:val="center"/>
          </w:tcPr>
          <w:p w14:paraId="1E7DE0B9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-0.0017</w:t>
            </w:r>
          </w:p>
          <w:p w14:paraId="7A7C74B6" w14:textId="6A998485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(-1.175)</w:t>
            </w:r>
          </w:p>
        </w:tc>
        <w:tc>
          <w:tcPr>
            <w:tcW w:w="850" w:type="dxa"/>
            <w:vAlign w:val="center"/>
          </w:tcPr>
          <w:p w14:paraId="139671E4" w14:textId="744020FE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0.595</w:t>
            </w:r>
          </w:p>
        </w:tc>
        <w:tc>
          <w:tcPr>
            <w:tcW w:w="851" w:type="dxa"/>
            <w:vAlign w:val="center"/>
          </w:tcPr>
          <w:p w14:paraId="0D9BF067" w14:textId="5B3EA7A2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0.38</w:t>
            </w:r>
          </w:p>
        </w:tc>
        <w:tc>
          <w:tcPr>
            <w:tcW w:w="1276" w:type="dxa"/>
            <w:vAlign w:val="center"/>
          </w:tcPr>
          <w:p w14:paraId="59979CAA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-0.00127</w:t>
            </w:r>
          </w:p>
          <w:p w14:paraId="01DF03AF" w14:textId="72344067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(-1.096)</w:t>
            </w:r>
          </w:p>
        </w:tc>
      </w:tr>
      <w:tr w:rsidR="00031E0B" w:rsidRPr="00541F70" w14:paraId="2125B470" w14:textId="77777777" w:rsidTr="001F2958">
        <w:trPr>
          <w:trHeight w:val="616"/>
        </w:trPr>
        <w:tc>
          <w:tcPr>
            <w:tcW w:w="993" w:type="dxa"/>
            <w:vAlign w:val="center"/>
          </w:tcPr>
          <w:p w14:paraId="1BC50079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3D272E08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4BB7E5AA" w14:textId="231DC1A0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(21,50)</w:t>
            </w:r>
          </w:p>
        </w:tc>
        <w:tc>
          <w:tcPr>
            <w:tcW w:w="851" w:type="dxa"/>
            <w:vAlign w:val="center"/>
          </w:tcPr>
          <w:p w14:paraId="68F27802" w14:textId="7AEB3F6F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44</w:t>
            </w:r>
          </w:p>
        </w:tc>
        <w:tc>
          <w:tcPr>
            <w:tcW w:w="850" w:type="dxa"/>
            <w:vAlign w:val="center"/>
          </w:tcPr>
          <w:p w14:paraId="38F2C8FB" w14:textId="2DED6FF3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53</w:t>
            </w:r>
          </w:p>
        </w:tc>
        <w:tc>
          <w:tcPr>
            <w:tcW w:w="992" w:type="dxa"/>
            <w:vAlign w:val="center"/>
          </w:tcPr>
          <w:p w14:paraId="5515205F" w14:textId="08EC830A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44F62BBF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0.00798**</w:t>
            </w:r>
          </w:p>
          <w:p w14:paraId="3FBEC89E" w14:textId="5A8F427A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(2.378)</w:t>
            </w:r>
          </w:p>
        </w:tc>
        <w:tc>
          <w:tcPr>
            <w:tcW w:w="992" w:type="dxa"/>
            <w:vAlign w:val="center"/>
          </w:tcPr>
          <w:p w14:paraId="7A88AAEC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6e-05</w:t>
            </w:r>
          </w:p>
          <w:p w14:paraId="011D313E" w14:textId="5E22DD17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(-0.006)</w:t>
            </w:r>
          </w:p>
        </w:tc>
        <w:tc>
          <w:tcPr>
            <w:tcW w:w="850" w:type="dxa"/>
            <w:vAlign w:val="center"/>
          </w:tcPr>
          <w:p w14:paraId="57F6C9E0" w14:textId="5AB1A8E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0.682</w:t>
            </w:r>
          </w:p>
        </w:tc>
        <w:tc>
          <w:tcPr>
            <w:tcW w:w="851" w:type="dxa"/>
            <w:vAlign w:val="center"/>
          </w:tcPr>
          <w:p w14:paraId="31AB729D" w14:textId="6CAA292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0.509</w:t>
            </w:r>
          </w:p>
        </w:tc>
        <w:tc>
          <w:tcPr>
            <w:tcW w:w="1276" w:type="dxa"/>
            <w:vAlign w:val="center"/>
          </w:tcPr>
          <w:p w14:paraId="51A5ED1E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0.00365*</w:t>
            </w:r>
          </w:p>
          <w:p w14:paraId="7DD64BC5" w14:textId="2861F94E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(1.313)</w:t>
            </w:r>
          </w:p>
        </w:tc>
      </w:tr>
      <w:tr w:rsidR="00031E0B" w:rsidRPr="00541F70" w14:paraId="0694FEE5" w14:textId="77777777" w:rsidTr="001F2958">
        <w:trPr>
          <w:trHeight w:val="616"/>
        </w:trPr>
        <w:tc>
          <w:tcPr>
            <w:tcW w:w="993" w:type="dxa"/>
            <w:vAlign w:val="center"/>
          </w:tcPr>
          <w:p w14:paraId="3E87E782" w14:textId="77777777" w:rsidR="001F2958" w:rsidRPr="00F933EF" w:rsidRDefault="001F2958" w:rsidP="001F2958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0BDB8E4B" w14:textId="77777777" w:rsid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074D1924" w14:textId="00EE872D" w:rsidR="001F2958" w:rsidRPr="00E177B9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(21,50)</w:t>
            </w:r>
          </w:p>
        </w:tc>
        <w:tc>
          <w:tcPr>
            <w:tcW w:w="851" w:type="dxa"/>
            <w:vAlign w:val="center"/>
          </w:tcPr>
          <w:p w14:paraId="33CA205E" w14:textId="59DF510F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45</w:t>
            </w:r>
          </w:p>
        </w:tc>
        <w:tc>
          <w:tcPr>
            <w:tcW w:w="850" w:type="dxa"/>
            <w:vAlign w:val="center"/>
          </w:tcPr>
          <w:p w14:paraId="6C488904" w14:textId="673584B6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44</w:t>
            </w:r>
          </w:p>
        </w:tc>
        <w:tc>
          <w:tcPr>
            <w:tcW w:w="992" w:type="dxa"/>
            <w:vAlign w:val="center"/>
          </w:tcPr>
          <w:p w14:paraId="35BD5A9C" w14:textId="0B313946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16A7F753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0.00748**</w:t>
            </w:r>
          </w:p>
          <w:p w14:paraId="7AE6708D" w14:textId="32F907AB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(1.776)</w:t>
            </w:r>
          </w:p>
        </w:tc>
        <w:tc>
          <w:tcPr>
            <w:tcW w:w="992" w:type="dxa"/>
            <w:vAlign w:val="center"/>
          </w:tcPr>
          <w:p w14:paraId="17498F6D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0.00054</w:t>
            </w:r>
          </w:p>
          <w:p w14:paraId="37631035" w14:textId="68120B54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(0.087)</w:t>
            </w:r>
          </w:p>
        </w:tc>
        <w:tc>
          <w:tcPr>
            <w:tcW w:w="850" w:type="dxa"/>
            <w:vAlign w:val="center"/>
          </w:tcPr>
          <w:p w14:paraId="6E7190E6" w14:textId="3F1D0C70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0.556</w:t>
            </w:r>
          </w:p>
        </w:tc>
        <w:tc>
          <w:tcPr>
            <w:tcW w:w="851" w:type="dxa"/>
            <w:vAlign w:val="center"/>
          </w:tcPr>
          <w:p w14:paraId="15D0CAFB" w14:textId="58730259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0.477</w:t>
            </w:r>
          </w:p>
        </w:tc>
        <w:tc>
          <w:tcPr>
            <w:tcW w:w="1276" w:type="dxa"/>
            <w:vAlign w:val="center"/>
          </w:tcPr>
          <w:p w14:paraId="71D7708E" w14:textId="77777777" w:rsidR="00777BF6" w:rsidRDefault="001F2958" w:rsidP="001F2958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0.00405*</w:t>
            </w:r>
          </w:p>
          <w:p w14:paraId="73D3273B" w14:textId="6586722F" w:rsidR="001F2958" w:rsidRPr="001F2958" w:rsidRDefault="001F2958" w:rsidP="001F2958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1F2958">
              <w:rPr>
                <w:rFonts w:ascii="TH SarabunPSK" w:hAnsi="TH SarabunPSK" w:cs="TH SarabunPSK"/>
                <w:color w:val="000000"/>
                <w:szCs w:val="22"/>
              </w:rPr>
              <w:t>(1.376)</w:t>
            </w:r>
          </w:p>
        </w:tc>
      </w:tr>
    </w:tbl>
    <w:p w14:paraId="77303A7A" w14:textId="77777777" w:rsidR="004225AB" w:rsidRDefault="004225AB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0DAE516" w14:textId="51882DEE" w:rsidR="00D94E06" w:rsidRDefault="00D94E06" w:rsidP="00D94E06">
      <w:pPr>
        <w:pStyle w:val="NoSpacing"/>
        <w:jc w:val="center"/>
        <w:rPr>
          <w:rFonts w:ascii="TH SarabunPSK" w:hAnsi="TH SarabunPSK" w:cs="TH SarabunPSK"/>
          <w:sz w:val="28"/>
        </w:rPr>
      </w:pPr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p w14:paraId="089336C4" w14:textId="77777777" w:rsidR="00D94E06" w:rsidRDefault="00D94E06" w:rsidP="00D94E06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36B8E88A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01C811B4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7E9D27E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4FD96C09" w14:textId="77777777" w:rsidR="00826174" w:rsidRDefault="0082617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6BE5D84C" w14:textId="4E04B533" w:rsidR="00502414" w:rsidRDefault="00502414" w:rsidP="00D94E06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="00972A28">
        <w:rPr>
          <w:rFonts w:ascii="TH SarabunPSK" w:hAnsi="TH SarabunPSK" w:cs="TH SarabunPSK"/>
          <w:b/>
          <w:bCs/>
          <w:sz w:val="32"/>
          <w:szCs w:val="32"/>
        </w:rPr>
        <w:t>10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>แสดงผลการทดสอบของดัชนีตลาดหุ้นในกลุ่มประเทศแถบเอเชีย (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Asian Stock Market Index)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รวมทั้งสิ้น 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>ดัชนี โดย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ช่วงข้อมูลตั้งแต่ปี 2013 ถึง 2023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ของกลยุทธ์ 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RSI </w:t>
      </w:r>
      <w:r>
        <w:rPr>
          <w:rFonts w:ascii="TH SarabunPSK" w:hAnsi="TH SarabunPSK" w:cs="TH SarabunPSK"/>
          <w:b/>
          <w:bCs/>
          <w:sz w:val="32"/>
          <w:szCs w:val="32"/>
        </w:rPr>
        <w:t>crosses oversold and overbought zone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 (Rule 4)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(RSI : </w:t>
      </w:r>
      <w:r w:rsidR="008637D4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>, 30/70)</w:t>
      </w:r>
    </w:p>
    <w:p w14:paraId="52201BD3" w14:textId="77777777" w:rsidR="00AB2D56" w:rsidRDefault="00AB2D56" w:rsidP="00D94E06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78F0634" w14:textId="07678DB0" w:rsidR="00AB2D56" w:rsidRPr="009875C2" w:rsidRDefault="00AB2D56" w:rsidP="00AB2D56">
      <w:pPr>
        <w:pStyle w:val="NoSpacing"/>
        <w:jc w:val="thaiDistribute"/>
        <w:rPr>
          <w:rFonts w:ascii="TH SarabunPSK" w:hAnsi="TH SarabunPSK" w:cs="TH SarabunPSK"/>
          <w:sz w:val="28"/>
        </w:rPr>
      </w:pPr>
      <w:r w:rsidRPr="009875C2">
        <w:rPr>
          <w:rFonts w:ascii="TH SarabunPSK" w:hAnsi="TH SarabunPSK" w:cs="TH SarabunPSK"/>
          <w:sz w:val="28"/>
        </w:rPr>
        <w:t xml:space="preserve">RSI rule 4 (7,30/70) </w:t>
      </w:r>
      <w:r w:rsidRPr="009875C2">
        <w:rPr>
          <w:rFonts w:ascii="TH SarabunPSK" w:hAnsi="TH SarabunPSK" w:cs="TH SarabunPSK"/>
          <w:sz w:val="28"/>
          <w:cs/>
        </w:rPr>
        <w:t xml:space="preserve">ดัชนีราคาหลักทรัพย์ของเอเชียของกลยุทธ์ </w:t>
      </w:r>
      <w:r w:rsidRPr="009875C2">
        <w:rPr>
          <w:rFonts w:ascii="TH SarabunPSK" w:hAnsi="TH SarabunPSK" w:cs="TH SarabunPSK"/>
          <w:sz w:val="28"/>
        </w:rPr>
        <w:t xml:space="preserve">RSI (7,30,70) </w:t>
      </w:r>
      <w:r w:rsidRPr="009875C2">
        <w:rPr>
          <w:rFonts w:ascii="TH SarabunPSK" w:hAnsi="TH SarabunPSK" w:cs="TH SarabunPSK"/>
          <w:sz w:val="28"/>
          <w:cs/>
        </w:rPr>
        <w:t xml:space="preserve">จากผลการทดสอบการวิจัย 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เมื่อเชื่อสัญญาณซื้อจะมีค่าเฉลี่ยผลตอบแทน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วันมากกว่ากลยุทธ์ซื้อและถืออย่างมีนัยสำคัญ และพบว่าดัชนีของตลาด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Hong Kong Stock Exchange(^HIS), Singapore Exchange (^STI) </w:t>
      </w:r>
      <w:r w:rsidRPr="009875C2">
        <w:rPr>
          <w:rFonts w:ascii="TH SarabunPSK" w:hAnsi="TH SarabunPSK" w:cs="TH SarabunPSK"/>
          <w:sz w:val="28"/>
          <w:cs/>
        </w:rPr>
        <w:t xml:space="preserve">รวม </w:t>
      </w:r>
      <w:r w:rsidRPr="009875C2">
        <w:rPr>
          <w:rFonts w:ascii="TH SarabunPSK" w:hAnsi="TH SarabunPSK" w:cs="TH SarabunPSK"/>
          <w:sz w:val="28"/>
        </w:rPr>
        <w:t xml:space="preserve">2 </w:t>
      </w:r>
      <w:r w:rsidRPr="009875C2">
        <w:rPr>
          <w:rFonts w:ascii="TH SarabunPSK" w:hAnsi="TH SarabunPSK" w:cs="TH SarabunPSK"/>
          <w:sz w:val="28"/>
          <w:cs/>
        </w:rPr>
        <w:t xml:space="preserve">ดัชนี  เมื่อเชื่อสัญญาณขายจะมีค่าเฉลี่ยผลตอบแทน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วันมากกว่าของกลยุทธ์ซื้อและถืออย่างมีนัยสำคัญ และสุดท้ายพบว่าดัชนีของตลาด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Hong Kong Stock Exchange(^HIS), Singapore Exchange (^STI) </w:t>
      </w:r>
      <w:r w:rsidRPr="009875C2">
        <w:rPr>
          <w:rFonts w:ascii="TH SarabunPSK" w:hAnsi="TH SarabunPSK" w:cs="TH SarabunPSK"/>
          <w:sz w:val="28"/>
          <w:cs/>
        </w:rPr>
        <w:t xml:space="preserve">รวม </w:t>
      </w:r>
      <w:r w:rsidRPr="009875C2">
        <w:rPr>
          <w:rFonts w:ascii="TH SarabunPSK" w:hAnsi="TH SarabunPSK" w:cs="TH SarabunPSK"/>
          <w:sz w:val="28"/>
        </w:rPr>
        <w:t xml:space="preserve">2 </w:t>
      </w:r>
      <w:r w:rsidRPr="009875C2">
        <w:rPr>
          <w:rFonts w:ascii="TH SarabunPSK" w:hAnsi="TH SarabunPSK" w:cs="TH SarabunPSK"/>
          <w:sz w:val="28"/>
          <w:cs/>
        </w:rPr>
        <w:t xml:space="preserve">ดัชนี เมื่อเชื่อทั้งสัญญาณซื้อและขายจะมีค่าเฉลี่ยผลตอบแทน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>วันมากกว่าของกลยุทธ์ซื้อและถืออย่างมีนัยสำคัญ</w:t>
      </w:r>
      <w:r w:rsidR="009875C2" w:rsidRPr="009875C2">
        <w:rPr>
          <w:rFonts w:ascii="TH SarabunPSK" w:hAnsi="TH SarabunPSK" w:cs="TH SarabunPSK"/>
          <w:sz w:val="28"/>
        </w:rPr>
        <w:t xml:space="preserve"> </w:t>
      </w:r>
      <w:r w:rsidR="009875C2" w:rsidRPr="009875C2">
        <w:rPr>
          <w:rFonts w:ascii="TH SarabunPSK" w:hAnsi="TH SarabunPSK" w:cs="TH SarabunPSK" w:hint="cs"/>
          <w:sz w:val="28"/>
          <w:cs/>
        </w:rPr>
        <w:t>และตลาดนอกเหนือจากที่กล่าวมาไม่สามารถเอาชนะกลยุทธ์การซื้อและถือได้</w:t>
      </w:r>
    </w:p>
    <w:p w14:paraId="1817E60C" w14:textId="77777777" w:rsidR="00502414" w:rsidRDefault="0050241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566D5239" w14:textId="77777777">
        <w:trPr>
          <w:trHeight w:val="616"/>
        </w:trPr>
        <w:tc>
          <w:tcPr>
            <w:tcW w:w="993" w:type="dxa"/>
            <w:vAlign w:val="center"/>
          </w:tcPr>
          <w:p w14:paraId="2881F262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1C3C4F54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50BC060F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58413E4C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59FFC313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43EB8519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3D5DD7B7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542953D5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5081EFBD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23D70BF0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0BF1CDB5" w14:textId="77777777" w:rsidR="006E1027" w:rsidRPr="001D4E85" w:rsidRDefault="006E1027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51B3B74A" w14:textId="77777777" w:rsidTr="00D94E06">
        <w:trPr>
          <w:trHeight w:val="616"/>
        </w:trPr>
        <w:tc>
          <w:tcPr>
            <w:tcW w:w="993" w:type="dxa"/>
            <w:vAlign w:val="center"/>
          </w:tcPr>
          <w:p w14:paraId="3AF83AC3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4518434C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0A57E0FA" w14:textId="5042475C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685E9562" w14:textId="150B84BA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51</w:t>
            </w:r>
          </w:p>
        </w:tc>
        <w:tc>
          <w:tcPr>
            <w:tcW w:w="850" w:type="dxa"/>
            <w:vAlign w:val="center"/>
          </w:tcPr>
          <w:p w14:paraId="0F95C425" w14:textId="75EF96B4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101</w:t>
            </w:r>
          </w:p>
        </w:tc>
        <w:tc>
          <w:tcPr>
            <w:tcW w:w="992" w:type="dxa"/>
            <w:vAlign w:val="center"/>
          </w:tcPr>
          <w:p w14:paraId="7F92765C" w14:textId="03756E02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53034AFC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0.01081</w:t>
            </w:r>
          </w:p>
          <w:p w14:paraId="43A44D5B" w14:textId="634B18CD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(1.254)</w:t>
            </w:r>
          </w:p>
        </w:tc>
        <w:tc>
          <w:tcPr>
            <w:tcW w:w="992" w:type="dxa"/>
            <w:vAlign w:val="center"/>
          </w:tcPr>
          <w:p w14:paraId="3152B5AB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-0.00569</w:t>
            </w:r>
          </w:p>
          <w:p w14:paraId="3EE76087" w14:textId="69D1D12E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(-3.483)</w:t>
            </w:r>
          </w:p>
        </w:tc>
        <w:tc>
          <w:tcPr>
            <w:tcW w:w="850" w:type="dxa"/>
            <w:vAlign w:val="center"/>
          </w:tcPr>
          <w:p w14:paraId="4D6EF242" w14:textId="274DA182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0.608</w:t>
            </w:r>
          </w:p>
        </w:tc>
        <w:tc>
          <w:tcPr>
            <w:tcW w:w="851" w:type="dxa"/>
            <w:vAlign w:val="center"/>
          </w:tcPr>
          <w:p w14:paraId="3450B84D" w14:textId="6839BAC3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0.356</w:t>
            </w:r>
          </w:p>
        </w:tc>
        <w:tc>
          <w:tcPr>
            <w:tcW w:w="1276" w:type="dxa"/>
            <w:vAlign w:val="center"/>
          </w:tcPr>
          <w:p w14:paraId="0686152A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-0.00015</w:t>
            </w:r>
          </w:p>
          <w:p w14:paraId="037F9CEC" w14:textId="2F7715A5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(-1.89)</w:t>
            </w:r>
          </w:p>
        </w:tc>
      </w:tr>
      <w:tr w:rsidR="001F1A86" w:rsidRPr="00541F70" w14:paraId="2CE44FEB" w14:textId="77777777" w:rsidTr="00D94E06">
        <w:trPr>
          <w:trHeight w:val="616"/>
        </w:trPr>
        <w:tc>
          <w:tcPr>
            <w:tcW w:w="993" w:type="dxa"/>
            <w:vAlign w:val="center"/>
          </w:tcPr>
          <w:p w14:paraId="768B7C81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328C3A96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51775DC9" w14:textId="48B050C0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6B55CB5F" w14:textId="73756539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55</w:t>
            </w:r>
          </w:p>
        </w:tc>
        <w:tc>
          <w:tcPr>
            <w:tcW w:w="850" w:type="dxa"/>
            <w:vAlign w:val="center"/>
          </w:tcPr>
          <w:p w14:paraId="5567F62B" w14:textId="79B92EDE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99</w:t>
            </w:r>
          </w:p>
        </w:tc>
        <w:tc>
          <w:tcPr>
            <w:tcW w:w="992" w:type="dxa"/>
            <w:vAlign w:val="center"/>
          </w:tcPr>
          <w:p w14:paraId="105BB6CD" w14:textId="504801E5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5370AEB4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0.00872</w:t>
            </w:r>
          </w:p>
          <w:p w14:paraId="43E8590F" w14:textId="40608F92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(0.977)</w:t>
            </w:r>
          </w:p>
        </w:tc>
        <w:tc>
          <w:tcPr>
            <w:tcW w:w="992" w:type="dxa"/>
            <w:vAlign w:val="center"/>
          </w:tcPr>
          <w:p w14:paraId="7EB92ED1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3e-05</w:t>
            </w:r>
          </w:p>
          <w:p w14:paraId="71EDE1B6" w14:textId="4D10206F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(-0.974)</w:t>
            </w:r>
          </w:p>
        </w:tc>
        <w:tc>
          <w:tcPr>
            <w:tcW w:w="850" w:type="dxa"/>
            <w:vAlign w:val="center"/>
          </w:tcPr>
          <w:p w14:paraId="4DF90498" w14:textId="41894ECF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0.636</w:t>
            </w:r>
          </w:p>
        </w:tc>
        <w:tc>
          <w:tcPr>
            <w:tcW w:w="851" w:type="dxa"/>
            <w:vAlign w:val="center"/>
          </w:tcPr>
          <w:p w14:paraId="65321043" w14:textId="4BA135A3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0.485</w:t>
            </w:r>
          </w:p>
        </w:tc>
        <w:tc>
          <w:tcPr>
            <w:tcW w:w="1276" w:type="dxa"/>
            <w:vAlign w:val="center"/>
          </w:tcPr>
          <w:p w14:paraId="0B51180C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0.00314</w:t>
            </w:r>
          </w:p>
          <w:p w14:paraId="3349AFA6" w14:textId="60E6A4E7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(-0.094)</w:t>
            </w:r>
          </w:p>
        </w:tc>
      </w:tr>
      <w:tr w:rsidR="001F1A86" w:rsidRPr="00541F70" w14:paraId="3B47E2F4" w14:textId="77777777" w:rsidTr="00D94E06">
        <w:trPr>
          <w:trHeight w:val="596"/>
        </w:trPr>
        <w:tc>
          <w:tcPr>
            <w:tcW w:w="993" w:type="dxa"/>
            <w:vAlign w:val="center"/>
          </w:tcPr>
          <w:p w14:paraId="4DDAB154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2FC668DD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5E6E3CD3" w14:textId="69B1C2D2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46204D8F" w14:textId="7238E2D9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75</w:t>
            </w:r>
          </w:p>
        </w:tc>
        <w:tc>
          <w:tcPr>
            <w:tcW w:w="850" w:type="dxa"/>
            <w:vAlign w:val="center"/>
          </w:tcPr>
          <w:p w14:paraId="604C37CC" w14:textId="0B63966C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74</w:t>
            </w:r>
          </w:p>
        </w:tc>
        <w:tc>
          <w:tcPr>
            <w:tcW w:w="992" w:type="dxa"/>
            <w:vAlign w:val="center"/>
          </w:tcPr>
          <w:p w14:paraId="67056692" w14:textId="068E73E5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6691BC54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0.00389</w:t>
            </w:r>
          </w:p>
          <w:p w14:paraId="1D00B737" w14:textId="24EB00FD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(0.892)</w:t>
            </w:r>
          </w:p>
        </w:tc>
        <w:tc>
          <w:tcPr>
            <w:tcW w:w="992" w:type="dxa"/>
            <w:vAlign w:val="center"/>
          </w:tcPr>
          <w:p w14:paraId="16C9AAB4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0.00733**</w:t>
            </w:r>
          </w:p>
          <w:p w14:paraId="66E4EB3D" w14:textId="214608BB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(1.847)</w:t>
            </w:r>
          </w:p>
        </w:tc>
        <w:tc>
          <w:tcPr>
            <w:tcW w:w="850" w:type="dxa"/>
            <w:vAlign w:val="center"/>
          </w:tcPr>
          <w:p w14:paraId="7721696F" w14:textId="3CD58310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0.56</w:t>
            </w:r>
          </w:p>
        </w:tc>
        <w:tc>
          <w:tcPr>
            <w:tcW w:w="851" w:type="dxa"/>
            <w:vAlign w:val="center"/>
          </w:tcPr>
          <w:p w14:paraId="57D6C534" w14:textId="6611DBBF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0.5</w:t>
            </w:r>
          </w:p>
        </w:tc>
        <w:tc>
          <w:tcPr>
            <w:tcW w:w="1276" w:type="dxa"/>
            <w:vAlign w:val="center"/>
          </w:tcPr>
          <w:p w14:paraId="42FED843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0.0056**</w:t>
            </w:r>
          </w:p>
          <w:p w14:paraId="04F80E43" w14:textId="41144DF0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(1.835)</w:t>
            </w:r>
          </w:p>
        </w:tc>
      </w:tr>
      <w:tr w:rsidR="001F1A86" w:rsidRPr="00541F70" w14:paraId="70FD8378" w14:textId="77777777" w:rsidTr="00D94E06">
        <w:trPr>
          <w:trHeight w:val="616"/>
        </w:trPr>
        <w:tc>
          <w:tcPr>
            <w:tcW w:w="993" w:type="dxa"/>
            <w:vAlign w:val="center"/>
          </w:tcPr>
          <w:p w14:paraId="4FDA7079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15DA4387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1789EFA5" w14:textId="715D521B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21BB43DE" w14:textId="599C818F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67</w:t>
            </w:r>
          </w:p>
        </w:tc>
        <w:tc>
          <w:tcPr>
            <w:tcW w:w="850" w:type="dxa"/>
            <w:vAlign w:val="center"/>
          </w:tcPr>
          <w:p w14:paraId="28275499" w14:textId="642332A6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80</w:t>
            </w:r>
          </w:p>
        </w:tc>
        <w:tc>
          <w:tcPr>
            <w:tcW w:w="992" w:type="dxa"/>
            <w:vAlign w:val="center"/>
          </w:tcPr>
          <w:p w14:paraId="07E526DC" w14:textId="355AF321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22D10B73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-0.0032</w:t>
            </w:r>
          </w:p>
          <w:p w14:paraId="7CE5A606" w14:textId="7FF2DB39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(-0.864)</w:t>
            </w:r>
          </w:p>
        </w:tc>
        <w:tc>
          <w:tcPr>
            <w:tcW w:w="992" w:type="dxa"/>
            <w:vAlign w:val="center"/>
          </w:tcPr>
          <w:p w14:paraId="7AC117C1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-0.002</w:t>
            </w:r>
          </w:p>
          <w:p w14:paraId="74C7A9BE" w14:textId="51A67AC7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(-0.431)</w:t>
            </w:r>
          </w:p>
        </w:tc>
        <w:tc>
          <w:tcPr>
            <w:tcW w:w="850" w:type="dxa"/>
            <w:vAlign w:val="center"/>
          </w:tcPr>
          <w:p w14:paraId="2AC7D769" w14:textId="3D4E40F4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0.478</w:t>
            </w:r>
          </w:p>
        </w:tc>
        <w:tc>
          <w:tcPr>
            <w:tcW w:w="851" w:type="dxa"/>
            <w:vAlign w:val="center"/>
          </w:tcPr>
          <w:p w14:paraId="4F9F9483" w14:textId="7E1E95A5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0.45</w:t>
            </w:r>
          </w:p>
        </w:tc>
        <w:tc>
          <w:tcPr>
            <w:tcW w:w="1276" w:type="dxa"/>
            <w:vAlign w:val="center"/>
          </w:tcPr>
          <w:p w14:paraId="4183EE99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-0.00255</w:t>
            </w:r>
          </w:p>
          <w:p w14:paraId="075F6049" w14:textId="45BB67A5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(-0.804)</w:t>
            </w:r>
          </w:p>
        </w:tc>
      </w:tr>
      <w:tr w:rsidR="001F1A86" w:rsidRPr="00541F70" w14:paraId="3A2BD20B" w14:textId="77777777" w:rsidTr="00D94E06">
        <w:trPr>
          <w:trHeight w:val="616"/>
        </w:trPr>
        <w:tc>
          <w:tcPr>
            <w:tcW w:w="993" w:type="dxa"/>
            <w:vAlign w:val="center"/>
          </w:tcPr>
          <w:p w14:paraId="48A98037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1E08E102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4259B608" w14:textId="55ACBD0D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06A93131" w14:textId="581338D8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72</w:t>
            </w:r>
          </w:p>
        </w:tc>
        <w:tc>
          <w:tcPr>
            <w:tcW w:w="850" w:type="dxa"/>
            <w:vAlign w:val="center"/>
          </w:tcPr>
          <w:p w14:paraId="23D0E7F0" w14:textId="74788FB5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85</w:t>
            </w:r>
          </w:p>
        </w:tc>
        <w:tc>
          <w:tcPr>
            <w:tcW w:w="992" w:type="dxa"/>
            <w:vAlign w:val="center"/>
          </w:tcPr>
          <w:p w14:paraId="205EB270" w14:textId="502DF968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4AE9D4A9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0.00154</w:t>
            </w:r>
          </w:p>
          <w:p w14:paraId="7A0B675D" w14:textId="48B10A6D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(0.033)</w:t>
            </w:r>
          </w:p>
        </w:tc>
        <w:tc>
          <w:tcPr>
            <w:tcW w:w="992" w:type="dxa"/>
            <w:vAlign w:val="center"/>
          </w:tcPr>
          <w:p w14:paraId="4A6AA62D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0.00354</w:t>
            </w:r>
          </w:p>
          <w:p w14:paraId="0749D221" w14:textId="5CB943CB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(0.389)</w:t>
            </w:r>
          </w:p>
        </w:tc>
        <w:tc>
          <w:tcPr>
            <w:tcW w:w="850" w:type="dxa"/>
            <w:vAlign w:val="center"/>
          </w:tcPr>
          <w:p w14:paraId="360F0139" w14:textId="79B80105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0.542</w:t>
            </w:r>
          </w:p>
        </w:tc>
        <w:tc>
          <w:tcPr>
            <w:tcW w:w="851" w:type="dxa"/>
            <w:vAlign w:val="center"/>
          </w:tcPr>
          <w:p w14:paraId="78AEBB40" w14:textId="230C1B4C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0.459</w:t>
            </w:r>
          </w:p>
        </w:tc>
        <w:tc>
          <w:tcPr>
            <w:tcW w:w="1276" w:type="dxa"/>
            <w:vAlign w:val="center"/>
          </w:tcPr>
          <w:p w14:paraId="2D5FE786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0.00262</w:t>
            </w:r>
          </w:p>
          <w:p w14:paraId="10482122" w14:textId="7D652C42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(0.354)</w:t>
            </w:r>
          </w:p>
        </w:tc>
      </w:tr>
      <w:tr w:rsidR="001F1A86" w:rsidRPr="00541F70" w14:paraId="173CC3A0" w14:textId="77777777" w:rsidTr="00D94E06">
        <w:trPr>
          <w:trHeight w:val="616"/>
        </w:trPr>
        <w:tc>
          <w:tcPr>
            <w:tcW w:w="993" w:type="dxa"/>
            <w:vAlign w:val="center"/>
          </w:tcPr>
          <w:p w14:paraId="3E25CEC8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51A0ED36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3A5450AF" w14:textId="25B90391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4FA80A29" w14:textId="232B8351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51</w:t>
            </w:r>
          </w:p>
        </w:tc>
        <w:tc>
          <w:tcPr>
            <w:tcW w:w="850" w:type="dxa"/>
            <w:vAlign w:val="center"/>
          </w:tcPr>
          <w:p w14:paraId="7C9AB6C2" w14:textId="57598008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99</w:t>
            </w:r>
          </w:p>
        </w:tc>
        <w:tc>
          <w:tcPr>
            <w:tcW w:w="992" w:type="dxa"/>
            <w:vAlign w:val="center"/>
          </w:tcPr>
          <w:p w14:paraId="566237F2" w14:textId="1F91A94C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3F6D771C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0.00847</w:t>
            </w:r>
          </w:p>
          <w:p w14:paraId="275D5AE3" w14:textId="079021CD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(0.73)</w:t>
            </w:r>
          </w:p>
        </w:tc>
        <w:tc>
          <w:tcPr>
            <w:tcW w:w="992" w:type="dxa"/>
            <w:vAlign w:val="center"/>
          </w:tcPr>
          <w:p w14:paraId="5E432EA7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-0.00733</w:t>
            </w:r>
          </w:p>
          <w:p w14:paraId="67C5A98B" w14:textId="7875E79B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(-4.067)</w:t>
            </w:r>
          </w:p>
        </w:tc>
        <w:tc>
          <w:tcPr>
            <w:tcW w:w="850" w:type="dxa"/>
            <w:vAlign w:val="center"/>
          </w:tcPr>
          <w:p w14:paraId="25062804" w14:textId="07FA9097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0.667</w:t>
            </w:r>
          </w:p>
        </w:tc>
        <w:tc>
          <w:tcPr>
            <w:tcW w:w="851" w:type="dxa"/>
            <w:vAlign w:val="center"/>
          </w:tcPr>
          <w:p w14:paraId="7839F838" w14:textId="3289974B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0.333</w:t>
            </w:r>
          </w:p>
        </w:tc>
        <w:tc>
          <w:tcPr>
            <w:tcW w:w="1276" w:type="dxa"/>
            <w:vAlign w:val="center"/>
          </w:tcPr>
          <w:p w14:paraId="1DE6F026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-0.00196</w:t>
            </w:r>
          </w:p>
          <w:p w14:paraId="548F4451" w14:textId="5341C9C8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(-2.559)</w:t>
            </w:r>
          </w:p>
        </w:tc>
      </w:tr>
      <w:tr w:rsidR="001F1A86" w:rsidRPr="00541F70" w14:paraId="1D9CBE36" w14:textId="77777777" w:rsidTr="00D94E06">
        <w:trPr>
          <w:trHeight w:val="616"/>
        </w:trPr>
        <w:tc>
          <w:tcPr>
            <w:tcW w:w="993" w:type="dxa"/>
            <w:vAlign w:val="center"/>
          </w:tcPr>
          <w:p w14:paraId="11298FB1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0DF8053C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27EE939C" w14:textId="7EED8544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06A180A0" w14:textId="72C85BA2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64</w:t>
            </w:r>
          </w:p>
        </w:tc>
        <w:tc>
          <w:tcPr>
            <w:tcW w:w="850" w:type="dxa"/>
            <w:vAlign w:val="center"/>
          </w:tcPr>
          <w:p w14:paraId="7CD02009" w14:textId="0B7055FC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85</w:t>
            </w:r>
          </w:p>
        </w:tc>
        <w:tc>
          <w:tcPr>
            <w:tcW w:w="992" w:type="dxa"/>
            <w:vAlign w:val="center"/>
          </w:tcPr>
          <w:p w14:paraId="5769F606" w14:textId="6F9F4909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5F808800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-0.00033</w:t>
            </w:r>
          </w:p>
          <w:p w14:paraId="62DA9AC7" w14:textId="657F4B81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(-0.235)</w:t>
            </w:r>
          </w:p>
        </w:tc>
        <w:tc>
          <w:tcPr>
            <w:tcW w:w="992" w:type="dxa"/>
            <w:vAlign w:val="center"/>
          </w:tcPr>
          <w:p w14:paraId="048D0E44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-0.00393</w:t>
            </w:r>
          </w:p>
          <w:p w14:paraId="373E46B6" w14:textId="5261948F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(-1.415)</w:t>
            </w:r>
          </w:p>
        </w:tc>
        <w:tc>
          <w:tcPr>
            <w:tcW w:w="850" w:type="dxa"/>
            <w:vAlign w:val="center"/>
          </w:tcPr>
          <w:p w14:paraId="6B2B97D8" w14:textId="4267BAE8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0.516</w:t>
            </w:r>
          </w:p>
        </w:tc>
        <w:tc>
          <w:tcPr>
            <w:tcW w:w="851" w:type="dxa"/>
            <w:vAlign w:val="center"/>
          </w:tcPr>
          <w:p w14:paraId="026D309C" w14:textId="207A2795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0.412</w:t>
            </w:r>
          </w:p>
        </w:tc>
        <w:tc>
          <w:tcPr>
            <w:tcW w:w="1276" w:type="dxa"/>
            <w:vAlign w:val="center"/>
          </w:tcPr>
          <w:p w14:paraId="386B989E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-0.00238</w:t>
            </w:r>
          </w:p>
          <w:p w14:paraId="253C83E5" w14:textId="3F97AA43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(-1.084)</w:t>
            </w:r>
          </w:p>
        </w:tc>
      </w:tr>
      <w:tr w:rsidR="001F1A86" w:rsidRPr="00541F70" w14:paraId="493BE67F" w14:textId="77777777" w:rsidTr="00D94E06">
        <w:trPr>
          <w:trHeight w:val="616"/>
        </w:trPr>
        <w:tc>
          <w:tcPr>
            <w:tcW w:w="993" w:type="dxa"/>
            <w:vAlign w:val="center"/>
          </w:tcPr>
          <w:p w14:paraId="2139E52D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0A3BBEE6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06374B6B" w14:textId="31172E42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1255076A" w14:textId="721110AD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56</w:t>
            </w:r>
          </w:p>
        </w:tc>
        <w:tc>
          <w:tcPr>
            <w:tcW w:w="850" w:type="dxa"/>
            <w:vAlign w:val="center"/>
          </w:tcPr>
          <w:p w14:paraId="630A222E" w14:textId="13B9AD18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95</w:t>
            </w:r>
          </w:p>
        </w:tc>
        <w:tc>
          <w:tcPr>
            <w:tcW w:w="992" w:type="dxa"/>
            <w:vAlign w:val="center"/>
          </w:tcPr>
          <w:p w14:paraId="16CE3327" w14:textId="55322917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327FC2D3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0.00068</w:t>
            </w:r>
          </w:p>
          <w:p w14:paraId="639DC3C4" w14:textId="60EE56AB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(-0.348)</w:t>
            </w:r>
          </w:p>
        </w:tc>
        <w:tc>
          <w:tcPr>
            <w:tcW w:w="992" w:type="dxa"/>
            <w:vAlign w:val="center"/>
          </w:tcPr>
          <w:p w14:paraId="7F1096DD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-0.00284</w:t>
            </w:r>
          </w:p>
          <w:p w14:paraId="6BA1BCCD" w14:textId="3268F1CA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(-1.838)</w:t>
            </w:r>
          </w:p>
        </w:tc>
        <w:tc>
          <w:tcPr>
            <w:tcW w:w="850" w:type="dxa"/>
            <w:vAlign w:val="center"/>
          </w:tcPr>
          <w:p w14:paraId="36D50354" w14:textId="58ED501F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0.643</w:t>
            </w:r>
          </w:p>
        </w:tc>
        <w:tc>
          <w:tcPr>
            <w:tcW w:w="851" w:type="dxa"/>
            <w:vAlign w:val="center"/>
          </w:tcPr>
          <w:p w14:paraId="24ED74ED" w14:textId="23279818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0.368</w:t>
            </w:r>
          </w:p>
        </w:tc>
        <w:tc>
          <w:tcPr>
            <w:tcW w:w="1276" w:type="dxa"/>
            <w:vAlign w:val="center"/>
          </w:tcPr>
          <w:p w14:paraId="06931EC9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-0.00153</w:t>
            </w:r>
          </w:p>
          <w:p w14:paraId="7D7D4137" w14:textId="12CABBCB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(-1.445)</w:t>
            </w:r>
          </w:p>
        </w:tc>
      </w:tr>
      <w:tr w:rsidR="001F1A86" w:rsidRPr="00541F70" w14:paraId="14DB474E" w14:textId="77777777" w:rsidTr="00D94E06">
        <w:trPr>
          <w:trHeight w:val="616"/>
        </w:trPr>
        <w:tc>
          <w:tcPr>
            <w:tcW w:w="993" w:type="dxa"/>
            <w:vAlign w:val="center"/>
          </w:tcPr>
          <w:p w14:paraId="1A06785F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397FD941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31E25DEB" w14:textId="78BE6D93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5439D231" w14:textId="1BF1BD2C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71</w:t>
            </w:r>
          </w:p>
        </w:tc>
        <w:tc>
          <w:tcPr>
            <w:tcW w:w="850" w:type="dxa"/>
            <w:vAlign w:val="center"/>
          </w:tcPr>
          <w:p w14:paraId="49418920" w14:textId="23F2EF71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76</w:t>
            </w:r>
          </w:p>
        </w:tc>
        <w:tc>
          <w:tcPr>
            <w:tcW w:w="992" w:type="dxa"/>
            <w:vAlign w:val="center"/>
          </w:tcPr>
          <w:p w14:paraId="72367CF8" w14:textId="39D88D34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4B58952B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0.00682**</w:t>
            </w:r>
          </w:p>
          <w:p w14:paraId="56E12A60" w14:textId="6A61F749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(2.016)</w:t>
            </w:r>
          </w:p>
        </w:tc>
        <w:tc>
          <w:tcPr>
            <w:tcW w:w="992" w:type="dxa"/>
            <w:vAlign w:val="center"/>
          </w:tcPr>
          <w:p w14:paraId="4034F7DD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0.00575**</w:t>
            </w:r>
          </w:p>
          <w:p w14:paraId="496D50E2" w14:textId="3A789D3D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(1.976)</w:t>
            </w:r>
          </w:p>
        </w:tc>
        <w:tc>
          <w:tcPr>
            <w:tcW w:w="850" w:type="dxa"/>
            <w:vAlign w:val="center"/>
          </w:tcPr>
          <w:p w14:paraId="01C4C745" w14:textId="57B0FF4F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0.592</w:t>
            </w:r>
          </w:p>
        </w:tc>
        <w:tc>
          <w:tcPr>
            <w:tcW w:w="851" w:type="dxa"/>
            <w:vAlign w:val="center"/>
          </w:tcPr>
          <w:p w14:paraId="751D5B62" w14:textId="3C3F6B84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0.618</w:t>
            </w:r>
          </w:p>
        </w:tc>
        <w:tc>
          <w:tcPr>
            <w:tcW w:w="1276" w:type="dxa"/>
            <w:vAlign w:val="center"/>
          </w:tcPr>
          <w:p w14:paraId="7D1B3676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0.00626**</w:t>
            </w:r>
          </w:p>
          <w:p w14:paraId="152DB090" w14:textId="5510B5CC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(2.78)</w:t>
            </w:r>
          </w:p>
        </w:tc>
      </w:tr>
      <w:tr w:rsidR="001F1A86" w:rsidRPr="00541F70" w14:paraId="784BF0FF" w14:textId="77777777" w:rsidTr="00D94E06">
        <w:trPr>
          <w:trHeight w:val="616"/>
        </w:trPr>
        <w:tc>
          <w:tcPr>
            <w:tcW w:w="993" w:type="dxa"/>
            <w:vAlign w:val="center"/>
          </w:tcPr>
          <w:p w14:paraId="3B4B2E4A" w14:textId="77777777" w:rsidR="00D94E06" w:rsidRPr="00F933EF" w:rsidRDefault="00D94E06" w:rsidP="00D94E0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696DC844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5EAEF8F3" w14:textId="33A8D922" w:rsidR="00D94E06" w:rsidRPr="00E177B9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(7,30/70)</w:t>
            </w:r>
          </w:p>
        </w:tc>
        <w:tc>
          <w:tcPr>
            <w:tcW w:w="851" w:type="dxa"/>
            <w:vAlign w:val="center"/>
          </w:tcPr>
          <w:p w14:paraId="7991743D" w14:textId="43EC2F73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70</w:t>
            </w:r>
          </w:p>
        </w:tc>
        <w:tc>
          <w:tcPr>
            <w:tcW w:w="850" w:type="dxa"/>
            <w:vAlign w:val="center"/>
          </w:tcPr>
          <w:p w14:paraId="5C2552ED" w14:textId="56E53773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79</w:t>
            </w:r>
          </w:p>
        </w:tc>
        <w:tc>
          <w:tcPr>
            <w:tcW w:w="992" w:type="dxa"/>
            <w:vAlign w:val="center"/>
          </w:tcPr>
          <w:p w14:paraId="1EEB3739" w14:textId="328D2D77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0877750B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-0.00177</w:t>
            </w:r>
          </w:p>
          <w:p w14:paraId="151F7A02" w14:textId="205F70CF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(-0.377)</w:t>
            </w:r>
          </w:p>
        </w:tc>
        <w:tc>
          <w:tcPr>
            <w:tcW w:w="992" w:type="dxa"/>
            <w:vAlign w:val="center"/>
          </w:tcPr>
          <w:p w14:paraId="1B127DF6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-0.00251</w:t>
            </w:r>
          </w:p>
          <w:p w14:paraId="398D18E9" w14:textId="4B15B6CC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(-0.862)</w:t>
            </w:r>
          </w:p>
        </w:tc>
        <w:tc>
          <w:tcPr>
            <w:tcW w:w="850" w:type="dxa"/>
            <w:vAlign w:val="center"/>
          </w:tcPr>
          <w:p w14:paraId="75017F2E" w14:textId="17E89CE7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0.529</w:t>
            </w:r>
          </w:p>
        </w:tc>
        <w:tc>
          <w:tcPr>
            <w:tcW w:w="851" w:type="dxa"/>
            <w:vAlign w:val="center"/>
          </w:tcPr>
          <w:p w14:paraId="5578EE10" w14:textId="51D81692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0.468</w:t>
            </w:r>
          </w:p>
        </w:tc>
        <w:tc>
          <w:tcPr>
            <w:tcW w:w="1276" w:type="dxa"/>
            <w:vAlign w:val="center"/>
          </w:tcPr>
          <w:p w14:paraId="1D95C6DC" w14:textId="77777777" w:rsidR="00D94E06" w:rsidRDefault="00D94E06" w:rsidP="00D94E06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-0.00216</w:t>
            </w:r>
          </w:p>
          <w:p w14:paraId="296A9111" w14:textId="18054787" w:rsidR="00D94E06" w:rsidRPr="00D94E06" w:rsidRDefault="00D94E06" w:rsidP="00D94E06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D94E06">
              <w:rPr>
                <w:rFonts w:ascii="TH SarabunPSK" w:hAnsi="TH SarabunPSK" w:cs="TH SarabunPSK"/>
                <w:color w:val="000000"/>
                <w:szCs w:val="22"/>
              </w:rPr>
              <w:t>(-0.789)</w:t>
            </w:r>
          </w:p>
        </w:tc>
      </w:tr>
    </w:tbl>
    <w:p w14:paraId="42048395" w14:textId="77777777" w:rsidR="00502414" w:rsidRDefault="0050241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BDE5248" w14:textId="41185BE4" w:rsidR="00280851" w:rsidRDefault="00280851" w:rsidP="00280851">
      <w:pPr>
        <w:pStyle w:val="NoSpacing"/>
        <w:jc w:val="center"/>
        <w:rPr>
          <w:rFonts w:ascii="TH SarabunPSK" w:hAnsi="TH SarabunPSK" w:cs="TH SarabunPSK"/>
          <w:sz w:val="28"/>
        </w:rPr>
      </w:pPr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p w14:paraId="18FFD7B7" w14:textId="77777777" w:rsidR="00502414" w:rsidRDefault="0050241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59051A28" w14:textId="77777777" w:rsidR="00502414" w:rsidRDefault="0050241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4F6D0B32" w14:textId="77777777" w:rsidR="00502414" w:rsidRDefault="0050241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0AC48173" w14:textId="77777777" w:rsidR="00502414" w:rsidRDefault="00502414" w:rsidP="00F939C9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782C4C4D" w14:textId="25432B6D" w:rsidR="00F939C9" w:rsidRPr="009875C2" w:rsidRDefault="00F939C9" w:rsidP="009875C2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="00972A28">
        <w:rPr>
          <w:rFonts w:ascii="TH SarabunPSK" w:hAnsi="TH SarabunPSK" w:cs="TH SarabunPSK"/>
          <w:b/>
          <w:bCs/>
          <w:sz w:val="32"/>
          <w:szCs w:val="32"/>
          <w:cs/>
        </w:rPr>
        <w:t xml:space="preserve"> 11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แสดงผลการทดสอบของดัชนีตลาดหุ้นในกลุ่มประเทศแถบเอเชีย (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Asian Stock Market Index)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>รวมทั้งสิ้น 10 ดัชนี โดย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ช่วงข้อมูลตั้งแต่ปี 2013 ถึง 2023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ของกลยุทธ์ 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RSI </w:t>
      </w:r>
      <w:r>
        <w:rPr>
          <w:rFonts w:ascii="TH SarabunPSK" w:hAnsi="TH SarabunPSK" w:cs="TH SarabunPSK"/>
          <w:b/>
          <w:bCs/>
          <w:sz w:val="32"/>
          <w:szCs w:val="32"/>
        </w:rPr>
        <w:t>crosses oversold and overbought zone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 (Rule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4)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="00CE4C5C">
        <w:rPr>
          <w:rFonts w:ascii="TH SarabunPSK" w:hAnsi="TH SarabunPSK" w:cs="TH SarabunPSK"/>
          <w:b/>
          <w:bCs/>
          <w:sz w:val="32"/>
          <w:szCs w:val="32"/>
        </w:rPr>
        <w:t xml:space="preserve">RSI : </w:t>
      </w:r>
      <w:r w:rsidR="00240059">
        <w:rPr>
          <w:rFonts w:ascii="TH SarabunPSK" w:hAnsi="TH SarabunPSK" w:cs="TH SarabunPSK"/>
          <w:b/>
          <w:bCs/>
          <w:sz w:val="32"/>
          <w:szCs w:val="32"/>
          <w:cs/>
        </w:rPr>
        <w:t>14</w:t>
      </w:r>
      <w:r w:rsidR="00240059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="00240059">
        <w:rPr>
          <w:rFonts w:ascii="TH SarabunPSK" w:hAnsi="TH SarabunPSK" w:cs="TH SarabunPSK"/>
          <w:b/>
          <w:bCs/>
          <w:sz w:val="32"/>
          <w:szCs w:val="32"/>
          <w:cs/>
        </w:rPr>
        <w:t>30/70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)</w:t>
      </w:r>
    </w:p>
    <w:p w14:paraId="3D717F54" w14:textId="3A483E89" w:rsidR="00F30ADB" w:rsidRPr="009875C2" w:rsidRDefault="00F30ADB" w:rsidP="00F30ADB">
      <w:pPr>
        <w:jc w:val="thaiDistribute"/>
        <w:rPr>
          <w:rFonts w:ascii="TH SarabunPSK" w:hAnsi="TH SarabunPSK" w:cs="TH SarabunPSK"/>
          <w:sz w:val="28"/>
        </w:rPr>
      </w:pPr>
      <w:r w:rsidRPr="009875C2">
        <w:rPr>
          <w:rFonts w:ascii="TH SarabunPSK" w:hAnsi="TH SarabunPSK" w:cs="TH SarabunPSK"/>
          <w:sz w:val="28"/>
        </w:rPr>
        <w:t xml:space="preserve">RSI rule 4 (14,30/70) </w:t>
      </w:r>
      <w:r w:rsidRPr="009875C2">
        <w:rPr>
          <w:rFonts w:ascii="TH SarabunPSK" w:hAnsi="TH SarabunPSK" w:cs="TH SarabunPSK"/>
          <w:sz w:val="28"/>
          <w:cs/>
        </w:rPr>
        <w:t xml:space="preserve">ดัชนีราคาหลักทรัพย์ของเอเชียของกลยุทธ์ </w:t>
      </w:r>
      <w:r w:rsidRPr="009875C2">
        <w:rPr>
          <w:rFonts w:ascii="TH SarabunPSK" w:hAnsi="TH SarabunPSK" w:cs="TH SarabunPSK"/>
          <w:sz w:val="28"/>
        </w:rPr>
        <w:t xml:space="preserve">RSI (14,30,70) </w:t>
      </w:r>
      <w:r w:rsidRPr="009875C2">
        <w:rPr>
          <w:rFonts w:ascii="TH SarabunPSK" w:hAnsi="TH SarabunPSK" w:cs="TH SarabunPSK"/>
          <w:sz w:val="28"/>
          <w:cs/>
        </w:rPr>
        <w:t xml:space="preserve">จากผลการทดสอบการวิจัย 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เมื่อเชื่อสัญญาณซื้อจะมีค่าเฉลี่ยผลตอบแทน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วันมากกว่ากลยุทธ์ซื้อและถืออย่างมีนัยสำคัญ และพบว่าดัชนีของตลาด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เมื่อเชื่อสัญญาณขายจะมีค่าเฉลี่ยผลตอบแทน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วันมากกว่าของกลยุทธ์ซื้อและถืออย่างมีนัยสำคัญ และสุดท้ายพบว่าดัชนีของตลาด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เมื่อเชื่อทั้งสัญญาณซื้อและขายจะมีค่าเฉลี่ยผลตอบแทน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>วันมากกว่าของกลยุทธ์ซื้อและถืออย่างมีนัยสำคัญ</w:t>
      </w:r>
      <w:r w:rsidR="009875C2" w:rsidRPr="009875C2">
        <w:rPr>
          <w:rFonts w:ascii="TH SarabunPSK" w:hAnsi="TH SarabunPSK" w:cs="TH SarabunPSK"/>
          <w:sz w:val="28"/>
        </w:rPr>
        <w:t xml:space="preserve"> </w:t>
      </w:r>
      <w:r w:rsidR="009875C2" w:rsidRPr="009875C2">
        <w:rPr>
          <w:rFonts w:ascii="TH SarabunPSK" w:hAnsi="TH SarabunPSK" w:cs="TH SarabunPSK" w:hint="cs"/>
          <w:sz w:val="28"/>
          <w:cs/>
        </w:rPr>
        <w:t>และตลาดนอกเหนือจากที่กล่าวมาไม่สามารถเอาชนะกลยุทธ์การซื้อและถือได้</w:t>
      </w: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414515C6" w14:textId="77777777">
        <w:trPr>
          <w:trHeight w:val="616"/>
        </w:trPr>
        <w:tc>
          <w:tcPr>
            <w:tcW w:w="993" w:type="dxa"/>
            <w:vAlign w:val="center"/>
          </w:tcPr>
          <w:p w14:paraId="161382C8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058CE72F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098DB637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1C94220A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79EAAD1A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3AFFA59F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7C81A33E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1460839A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55A56B02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4607112E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182AE94E" w14:textId="77777777" w:rsidR="00BA68C0" w:rsidRPr="001D4E85" w:rsidRDefault="00BA68C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5B9273CB" w14:textId="77777777" w:rsidTr="00E804EA">
        <w:trPr>
          <w:trHeight w:val="616"/>
        </w:trPr>
        <w:tc>
          <w:tcPr>
            <w:tcW w:w="993" w:type="dxa"/>
            <w:vAlign w:val="center"/>
          </w:tcPr>
          <w:p w14:paraId="12612EDD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354F9746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496B1ABE" w14:textId="7470E652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2CEDBB59" w14:textId="22CCA71A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32</w:t>
            </w:r>
          </w:p>
        </w:tc>
        <w:tc>
          <w:tcPr>
            <w:tcW w:w="850" w:type="dxa"/>
            <w:vAlign w:val="center"/>
          </w:tcPr>
          <w:p w14:paraId="37391462" w14:textId="203361F8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63</w:t>
            </w:r>
          </w:p>
        </w:tc>
        <w:tc>
          <w:tcPr>
            <w:tcW w:w="992" w:type="dxa"/>
            <w:vAlign w:val="center"/>
          </w:tcPr>
          <w:p w14:paraId="23CFBF48" w14:textId="6E42328B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22707F9D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0.01078</w:t>
            </w:r>
          </w:p>
          <w:p w14:paraId="70FC1A42" w14:textId="265B9504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(0.975)</w:t>
            </w:r>
          </w:p>
        </w:tc>
        <w:tc>
          <w:tcPr>
            <w:tcW w:w="992" w:type="dxa"/>
            <w:vAlign w:val="center"/>
          </w:tcPr>
          <w:p w14:paraId="79A972CE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-0.00493</w:t>
            </w:r>
          </w:p>
          <w:p w14:paraId="12847E4A" w14:textId="173F7CF5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(-3.031)</w:t>
            </w:r>
          </w:p>
        </w:tc>
        <w:tc>
          <w:tcPr>
            <w:tcW w:w="850" w:type="dxa"/>
            <w:vAlign w:val="center"/>
          </w:tcPr>
          <w:p w14:paraId="7FED9D2B" w14:textId="7FF9D126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0.594</w:t>
            </w:r>
          </w:p>
        </w:tc>
        <w:tc>
          <w:tcPr>
            <w:tcW w:w="851" w:type="dxa"/>
            <w:vAlign w:val="center"/>
          </w:tcPr>
          <w:p w14:paraId="59B374FA" w14:textId="2DD9A7A0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0.365</w:t>
            </w:r>
          </w:p>
        </w:tc>
        <w:tc>
          <w:tcPr>
            <w:tcW w:w="1276" w:type="dxa"/>
            <w:vAlign w:val="center"/>
          </w:tcPr>
          <w:p w14:paraId="04C2FDFB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0.00036</w:t>
            </w:r>
          </w:p>
          <w:p w14:paraId="6E695FF0" w14:textId="478642F1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(-1.476)</w:t>
            </w:r>
          </w:p>
        </w:tc>
      </w:tr>
      <w:tr w:rsidR="001F1A86" w:rsidRPr="00541F70" w14:paraId="38E4399D" w14:textId="77777777" w:rsidTr="00E804EA">
        <w:trPr>
          <w:trHeight w:val="616"/>
        </w:trPr>
        <w:tc>
          <w:tcPr>
            <w:tcW w:w="993" w:type="dxa"/>
            <w:vAlign w:val="center"/>
          </w:tcPr>
          <w:p w14:paraId="1C712B75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3C9CF2E2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6C1E9799" w14:textId="1CF47DA2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6CAABE11" w14:textId="363C309D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29</w:t>
            </w:r>
          </w:p>
        </w:tc>
        <w:tc>
          <w:tcPr>
            <w:tcW w:w="850" w:type="dxa"/>
            <w:vAlign w:val="center"/>
          </w:tcPr>
          <w:p w14:paraId="6D4A8B2F" w14:textId="3E21C1BD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61</w:t>
            </w:r>
          </w:p>
        </w:tc>
        <w:tc>
          <w:tcPr>
            <w:tcW w:w="992" w:type="dxa"/>
            <w:vAlign w:val="center"/>
          </w:tcPr>
          <w:p w14:paraId="5FCA7166" w14:textId="30124D2C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34BF30F0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0.00836</w:t>
            </w:r>
          </w:p>
          <w:p w14:paraId="1E9C15CB" w14:textId="50DC769C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(0.657)</w:t>
            </w:r>
          </w:p>
        </w:tc>
        <w:tc>
          <w:tcPr>
            <w:tcW w:w="992" w:type="dxa"/>
            <w:vAlign w:val="center"/>
          </w:tcPr>
          <w:p w14:paraId="29A61DE2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-0.00203</w:t>
            </w:r>
          </w:p>
          <w:p w14:paraId="516C8519" w14:textId="74A644B1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(-1.388)</w:t>
            </w:r>
          </w:p>
        </w:tc>
        <w:tc>
          <w:tcPr>
            <w:tcW w:w="850" w:type="dxa"/>
            <w:vAlign w:val="center"/>
          </w:tcPr>
          <w:p w14:paraId="4B3B02F2" w14:textId="46100509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0.552</w:t>
            </w:r>
          </w:p>
        </w:tc>
        <w:tc>
          <w:tcPr>
            <w:tcW w:w="851" w:type="dxa"/>
            <w:vAlign w:val="center"/>
          </w:tcPr>
          <w:p w14:paraId="31ECE936" w14:textId="6F9E0947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0.426</w:t>
            </w:r>
          </w:p>
        </w:tc>
        <w:tc>
          <w:tcPr>
            <w:tcW w:w="1276" w:type="dxa"/>
            <w:vAlign w:val="center"/>
          </w:tcPr>
          <w:p w14:paraId="6AEC6605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0.00132</w:t>
            </w:r>
          </w:p>
          <w:p w14:paraId="0028D0F0" w14:textId="47964546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(-0.575)</w:t>
            </w:r>
          </w:p>
        </w:tc>
      </w:tr>
      <w:tr w:rsidR="001F1A86" w:rsidRPr="00541F70" w14:paraId="45477B57" w14:textId="77777777" w:rsidTr="00E804EA">
        <w:trPr>
          <w:trHeight w:val="596"/>
        </w:trPr>
        <w:tc>
          <w:tcPr>
            <w:tcW w:w="993" w:type="dxa"/>
            <w:vAlign w:val="center"/>
          </w:tcPr>
          <w:p w14:paraId="26831F3E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0F526245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6690B540" w14:textId="497A9724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58863D54" w14:textId="77CCFD63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51</w:t>
            </w:r>
          </w:p>
        </w:tc>
        <w:tc>
          <w:tcPr>
            <w:tcW w:w="850" w:type="dxa"/>
            <w:vAlign w:val="center"/>
          </w:tcPr>
          <w:p w14:paraId="30EB9AA1" w14:textId="0E21AE03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55</w:t>
            </w:r>
          </w:p>
        </w:tc>
        <w:tc>
          <w:tcPr>
            <w:tcW w:w="992" w:type="dxa"/>
            <w:vAlign w:val="center"/>
          </w:tcPr>
          <w:p w14:paraId="5997E788" w14:textId="3D1D640F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1B5F5B17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0.00266</w:t>
            </w:r>
          </w:p>
          <w:p w14:paraId="3CA8A5D3" w14:textId="25C5411A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(0.58)</w:t>
            </w:r>
          </w:p>
        </w:tc>
        <w:tc>
          <w:tcPr>
            <w:tcW w:w="992" w:type="dxa"/>
            <w:vAlign w:val="center"/>
          </w:tcPr>
          <w:p w14:paraId="0673475A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0.00385</w:t>
            </w:r>
          </w:p>
          <w:p w14:paraId="51BC33A9" w14:textId="60F7332E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(1.024)</w:t>
            </w:r>
          </w:p>
        </w:tc>
        <w:tc>
          <w:tcPr>
            <w:tcW w:w="850" w:type="dxa"/>
            <w:vAlign w:val="center"/>
          </w:tcPr>
          <w:p w14:paraId="3C16B4C2" w14:textId="5963A6B5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0.569</w:t>
            </w:r>
          </w:p>
        </w:tc>
        <w:tc>
          <w:tcPr>
            <w:tcW w:w="851" w:type="dxa"/>
            <w:vAlign w:val="center"/>
          </w:tcPr>
          <w:p w14:paraId="4E215290" w14:textId="5EFF58FA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0.509</w:t>
            </w:r>
          </w:p>
        </w:tc>
        <w:tc>
          <w:tcPr>
            <w:tcW w:w="1276" w:type="dxa"/>
            <w:vAlign w:val="center"/>
          </w:tcPr>
          <w:p w14:paraId="0AA7F355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0.00328</w:t>
            </w:r>
          </w:p>
          <w:p w14:paraId="33F7D231" w14:textId="0A12B49F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(1.088)</w:t>
            </w:r>
          </w:p>
        </w:tc>
      </w:tr>
      <w:tr w:rsidR="001F1A86" w:rsidRPr="00541F70" w14:paraId="2E71C882" w14:textId="77777777" w:rsidTr="00E804EA">
        <w:trPr>
          <w:trHeight w:val="616"/>
        </w:trPr>
        <w:tc>
          <w:tcPr>
            <w:tcW w:w="993" w:type="dxa"/>
            <w:vAlign w:val="center"/>
          </w:tcPr>
          <w:p w14:paraId="625394C4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3B7F0D14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142584FF" w14:textId="1370E0C9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7E6BDE1C" w14:textId="3656F1DA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40</w:t>
            </w:r>
          </w:p>
        </w:tc>
        <w:tc>
          <w:tcPr>
            <w:tcW w:w="850" w:type="dxa"/>
            <w:vAlign w:val="center"/>
          </w:tcPr>
          <w:p w14:paraId="0B34D036" w14:textId="4089109C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55</w:t>
            </w:r>
          </w:p>
        </w:tc>
        <w:tc>
          <w:tcPr>
            <w:tcW w:w="992" w:type="dxa"/>
            <w:vAlign w:val="center"/>
          </w:tcPr>
          <w:p w14:paraId="04245ACC" w14:textId="654F1766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1DE648F1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-0.01521</w:t>
            </w:r>
          </w:p>
          <w:p w14:paraId="236F2328" w14:textId="34363043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(-2.487)</w:t>
            </w:r>
          </w:p>
        </w:tc>
        <w:tc>
          <w:tcPr>
            <w:tcW w:w="992" w:type="dxa"/>
            <w:vAlign w:val="center"/>
          </w:tcPr>
          <w:p w14:paraId="7C7C2EF4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-0.00331</w:t>
            </w:r>
          </w:p>
          <w:p w14:paraId="37260ED2" w14:textId="0F8500CB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(-0.468)</w:t>
            </w:r>
          </w:p>
        </w:tc>
        <w:tc>
          <w:tcPr>
            <w:tcW w:w="850" w:type="dxa"/>
            <w:vAlign w:val="center"/>
          </w:tcPr>
          <w:p w14:paraId="4A13570B" w14:textId="162DAB0A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0.5</w:t>
            </w:r>
          </w:p>
        </w:tc>
        <w:tc>
          <w:tcPr>
            <w:tcW w:w="851" w:type="dxa"/>
            <w:vAlign w:val="center"/>
          </w:tcPr>
          <w:p w14:paraId="62FF2925" w14:textId="71074C1D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0.4</w:t>
            </w:r>
          </w:p>
        </w:tc>
        <w:tc>
          <w:tcPr>
            <w:tcW w:w="1276" w:type="dxa"/>
            <w:vAlign w:val="center"/>
          </w:tcPr>
          <w:p w14:paraId="658FF4F5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-0.00832</w:t>
            </w:r>
          </w:p>
          <w:p w14:paraId="61239E03" w14:textId="682EC6DD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(-1.591)</w:t>
            </w:r>
          </w:p>
        </w:tc>
      </w:tr>
      <w:tr w:rsidR="001F1A86" w:rsidRPr="00541F70" w14:paraId="06533545" w14:textId="77777777" w:rsidTr="00E804EA">
        <w:trPr>
          <w:trHeight w:val="616"/>
        </w:trPr>
        <w:tc>
          <w:tcPr>
            <w:tcW w:w="993" w:type="dxa"/>
            <w:vAlign w:val="center"/>
          </w:tcPr>
          <w:p w14:paraId="5E2600E3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72FCE040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6A33E4A5" w14:textId="65A203A0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63D76F45" w14:textId="551599C1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43</w:t>
            </w:r>
          </w:p>
        </w:tc>
        <w:tc>
          <w:tcPr>
            <w:tcW w:w="850" w:type="dxa"/>
            <w:vAlign w:val="center"/>
          </w:tcPr>
          <w:p w14:paraId="5AD4A865" w14:textId="38B865AB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61</w:t>
            </w:r>
          </w:p>
        </w:tc>
        <w:tc>
          <w:tcPr>
            <w:tcW w:w="992" w:type="dxa"/>
            <w:vAlign w:val="center"/>
          </w:tcPr>
          <w:p w14:paraId="2B4D0DF9" w14:textId="152121D2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72E28F64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-0.00043</w:t>
            </w:r>
          </w:p>
          <w:p w14:paraId="01C5A1E2" w14:textId="26890DC9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(-0.434)</w:t>
            </w:r>
          </w:p>
        </w:tc>
        <w:tc>
          <w:tcPr>
            <w:tcW w:w="992" w:type="dxa"/>
            <w:vAlign w:val="center"/>
          </w:tcPr>
          <w:p w14:paraId="14A002AC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-0.00906</w:t>
            </w:r>
          </w:p>
          <w:p w14:paraId="4F31BA39" w14:textId="43224438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(-1.864)</w:t>
            </w:r>
          </w:p>
        </w:tc>
        <w:tc>
          <w:tcPr>
            <w:tcW w:w="850" w:type="dxa"/>
            <w:vAlign w:val="center"/>
          </w:tcPr>
          <w:p w14:paraId="41C20C20" w14:textId="07C709AC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0.581</w:t>
            </w:r>
          </w:p>
        </w:tc>
        <w:tc>
          <w:tcPr>
            <w:tcW w:w="851" w:type="dxa"/>
            <w:vAlign w:val="center"/>
          </w:tcPr>
          <w:p w14:paraId="4C580549" w14:textId="79CAB883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0.41</w:t>
            </w:r>
          </w:p>
        </w:tc>
        <w:tc>
          <w:tcPr>
            <w:tcW w:w="1276" w:type="dxa"/>
            <w:vAlign w:val="center"/>
          </w:tcPr>
          <w:p w14:paraId="6D0BC259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-0.00549</w:t>
            </w:r>
          </w:p>
          <w:p w14:paraId="22D2A6BC" w14:textId="5EB551B0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(-1.821)</w:t>
            </w:r>
          </w:p>
        </w:tc>
      </w:tr>
      <w:tr w:rsidR="001F1A86" w:rsidRPr="00541F70" w14:paraId="0A68397E" w14:textId="77777777" w:rsidTr="00E804EA">
        <w:trPr>
          <w:trHeight w:val="616"/>
        </w:trPr>
        <w:tc>
          <w:tcPr>
            <w:tcW w:w="993" w:type="dxa"/>
            <w:vAlign w:val="center"/>
          </w:tcPr>
          <w:p w14:paraId="412F49AB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4E2A0867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3D9124BF" w14:textId="072823CC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043B7840" w14:textId="60E2876C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32</w:t>
            </w:r>
          </w:p>
        </w:tc>
        <w:tc>
          <w:tcPr>
            <w:tcW w:w="850" w:type="dxa"/>
            <w:vAlign w:val="center"/>
          </w:tcPr>
          <w:p w14:paraId="7880DFF3" w14:textId="6D72350A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65</w:t>
            </w:r>
          </w:p>
        </w:tc>
        <w:tc>
          <w:tcPr>
            <w:tcW w:w="992" w:type="dxa"/>
            <w:vAlign w:val="center"/>
          </w:tcPr>
          <w:p w14:paraId="031C7008" w14:textId="5169B5AC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3FBF590E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0.00807</w:t>
            </w:r>
          </w:p>
          <w:p w14:paraId="7F1C419A" w14:textId="78A3D215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(0.557)</w:t>
            </w:r>
          </w:p>
        </w:tc>
        <w:tc>
          <w:tcPr>
            <w:tcW w:w="992" w:type="dxa"/>
            <w:vAlign w:val="center"/>
          </w:tcPr>
          <w:p w14:paraId="7DCA66B8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-0.00596</w:t>
            </w:r>
          </w:p>
          <w:p w14:paraId="7794701B" w14:textId="59932A4B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(-3.475)</w:t>
            </w:r>
          </w:p>
        </w:tc>
        <w:tc>
          <w:tcPr>
            <w:tcW w:w="850" w:type="dxa"/>
            <w:vAlign w:val="center"/>
          </w:tcPr>
          <w:p w14:paraId="149DA456" w14:textId="75695559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0.625</w:t>
            </w:r>
          </w:p>
        </w:tc>
        <w:tc>
          <w:tcPr>
            <w:tcW w:w="851" w:type="dxa"/>
            <w:vAlign w:val="center"/>
          </w:tcPr>
          <w:p w14:paraId="7EB639B3" w14:textId="64FC1DD5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0.385</w:t>
            </w:r>
          </w:p>
        </w:tc>
        <w:tc>
          <w:tcPr>
            <w:tcW w:w="1276" w:type="dxa"/>
            <w:vAlign w:val="center"/>
          </w:tcPr>
          <w:p w14:paraId="64CCA208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-0.00133</w:t>
            </w:r>
          </w:p>
          <w:p w14:paraId="6EB0A99F" w14:textId="772BC25F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(-2.151)</w:t>
            </w:r>
          </w:p>
        </w:tc>
      </w:tr>
      <w:tr w:rsidR="001F1A86" w:rsidRPr="00541F70" w14:paraId="32C9A3CF" w14:textId="77777777" w:rsidTr="00E804EA">
        <w:trPr>
          <w:trHeight w:val="616"/>
        </w:trPr>
        <w:tc>
          <w:tcPr>
            <w:tcW w:w="993" w:type="dxa"/>
            <w:vAlign w:val="center"/>
          </w:tcPr>
          <w:p w14:paraId="5B724CA5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4AF346C8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71EF559F" w14:textId="7F3A3F86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05B4B558" w14:textId="30BB6BF2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38</w:t>
            </w:r>
          </w:p>
        </w:tc>
        <w:tc>
          <w:tcPr>
            <w:tcW w:w="850" w:type="dxa"/>
            <w:vAlign w:val="center"/>
          </w:tcPr>
          <w:p w14:paraId="009D98C3" w14:textId="2128E3BB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57</w:t>
            </w:r>
          </w:p>
        </w:tc>
        <w:tc>
          <w:tcPr>
            <w:tcW w:w="992" w:type="dxa"/>
            <w:vAlign w:val="center"/>
          </w:tcPr>
          <w:p w14:paraId="38FA0F43" w14:textId="38B534FB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5E03BD38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-0.00186</w:t>
            </w:r>
          </w:p>
          <w:p w14:paraId="612FADA8" w14:textId="2AC83771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(-0.27)</w:t>
            </w:r>
          </w:p>
        </w:tc>
        <w:tc>
          <w:tcPr>
            <w:tcW w:w="992" w:type="dxa"/>
            <w:vAlign w:val="center"/>
          </w:tcPr>
          <w:p w14:paraId="48F3053F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-0.00711</w:t>
            </w:r>
          </w:p>
          <w:p w14:paraId="35544E48" w14:textId="58D39B20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(-2.639)</w:t>
            </w:r>
          </w:p>
        </w:tc>
        <w:tc>
          <w:tcPr>
            <w:tcW w:w="850" w:type="dxa"/>
            <w:vAlign w:val="center"/>
          </w:tcPr>
          <w:p w14:paraId="7E4BF832" w14:textId="1B435206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0.658</w:t>
            </w:r>
          </w:p>
        </w:tc>
        <w:tc>
          <w:tcPr>
            <w:tcW w:w="851" w:type="dxa"/>
            <w:vAlign w:val="center"/>
          </w:tcPr>
          <w:p w14:paraId="437D806A" w14:textId="00AE64EF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0.386</w:t>
            </w:r>
          </w:p>
        </w:tc>
        <w:tc>
          <w:tcPr>
            <w:tcW w:w="1276" w:type="dxa"/>
            <w:vAlign w:val="center"/>
          </w:tcPr>
          <w:p w14:paraId="1F16D39B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-0.00501</w:t>
            </w:r>
          </w:p>
          <w:p w14:paraId="5B039074" w14:textId="1970FFED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(-1.311)</w:t>
            </w:r>
          </w:p>
        </w:tc>
      </w:tr>
      <w:tr w:rsidR="001F1A86" w:rsidRPr="00541F70" w14:paraId="4909CD2D" w14:textId="77777777" w:rsidTr="00E804EA">
        <w:trPr>
          <w:trHeight w:val="616"/>
        </w:trPr>
        <w:tc>
          <w:tcPr>
            <w:tcW w:w="993" w:type="dxa"/>
            <w:vAlign w:val="center"/>
          </w:tcPr>
          <w:p w14:paraId="7C9E04BA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55284D2E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0625B010" w14:textId="1BC450B9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6EDFFAD3" w14:textId="1358DBED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43</w:t>
            </w:r>
          </w:p>
        </w:tc>
        <w:tc>
          <w:tcPr>
            <w:tcW w:w="850" w:type="dxa"/>
            <w:vAlign w:val="center"/>
          </w:tcPr>
          <w:p w14:paraId="21A66684" w14:textId="52F9CCCB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68</w:t>
            </w:r>
          </w:p>
        </w:tc>
        <w:tc>
          <w:tcPr>
            <w:tcW w:w="992" w:type="dxa"/>
            <w:vAlign w:val="center"/>
          </w:tcPr>
          <w:p w14:paraId="07B7A528" w14:textId="54325C57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3309DE9F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-0.00317</w:t>
            </w:r>
          </w:p>
          <w:p w14:paraId="763CB5C9" w14:textId="507EFF02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(-0.936)</w:t>
            </w:r>
          </w:p>
        </w:tc>
        <w:tc>
          <w:tcPr>
            <w:tcW w:w="992" w:type="dxa"/>
            <w:vAlign w:val="center"/>
          </w:tcPr>
          <w:p w14:paraId="307800D1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-0.00367</w:t>
            </w:r>
          </w:p>
          <w:p w14:paraId="0EAE0A2F" w14:textId="2E1D2DEF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(-1.952)</w:t>
            </w:r>
          </w:p>
        </w:tc>
        <w:tc>
          <w:tcPr>
            <w:tcW w:w="850" w:type="dxa"/>
            <w:vAlign w:val="center"/>
          </w:tcPr>
          <w:p w14:paraId="45C96AF7" w14:textId="672A6556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0.581</w:t>
            </w:r>
          </w:p>
        </w:tc>
        <w:tc>
          <w:tcPr>
            <w:tcW w:w="851" w:type="dxa"/>
            <w:vAlign w:val="center"/>
          </w:tcPr>
          <w:p w14:paraId="5B1960EB" w14:textId="607E7054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0.426</w:t>
            </w:r>
          </w:p>
        </w:tc>
        <w:tc>
          <w:tcPr>
            <w:tcW w:w="1276" w:type="dxa"/>
            <w:vAlign w:val="center"/>
          </w:tcPr>
          <w:p w14:paraId="013D3977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-0.00348</w:t>
            </w:r>
          </w:p>
          <w:p w14:paraId="0130D28B" w14:textId="49C0B71A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(-1.954)</w:t>
            </w:r>
          </w:p>
        </w:tc>
      </w:tr>
      <w:tr w:rsidR="001F1A86" w:rsidRPr="00541F70" w14:paraId="4A70F942" w14:textId="77777777" w:rsidTr="00E804EA">
        <w:trPr>
          <w:trHeight w:val="616"/>
        </w:trPr>
        <w:tc>
          <w:tcPr>
            <w:tcW w:w="993" w:type="dxa"/>
            <w:vAlign w:val="center"/>
          </w:tcPr>
          <w:p w14:paraId="18111769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62BBD0D6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5A479CB3" w14:textId="655736B3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08535BA4" w14:textId="6749E514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51</w:t>
            </w:r>
          </w:p>
        </w:tc>
        <w:tc>
          <w:tcPr>
            <w:tcW w:w="850" w:type="dxa"/>
            <w:vAlign w:val="center"/>
          </w:tcPr>
          <w:p w14:paraId="00EF698A" w14:textId="18E6302C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52</w:t>
            </w:r>
          </w:p>
        </w:tc>
        <w:tc>
          <w:tcPr>
            <w:tcW w:w="992" w:type="dxa"/>
            <w:vAlign w:val="center"/>
          </w:tcPr>
          <w:p w14:paraId="7BB08721" w14:textId="51D2BDC8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65CD17FF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0.00896**</w:t>
            </w:r>
          </w:p>
          <w:p w14:paraId="45205A35" w14:textId="1CAE4D02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(2.149)</w:t>
            </w:r>
          </w:p>
        </w:tc>
        <w:tc>
          <w:tcPr>
            <w:tcW w:w="992" w:type="dxa"/>
            <w:vAlign w:val="center"/>
          </w:tcPr>
          <w:p w14:paraId="2E263782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0.00846**</w:t>
            </w:r>
          </w:p>
          <w:p w14:paraId="5622F8B1" w14:textId="06C42759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(2.682)</w:t>
            </w:r>
          </w:p>
        </w:tc>
        <w:tc>
          <w:tcPr>
            <w:tcW w:w="850" w:type="dxa"/>
            <w:vAlign w:val="center"/>
          </w:tcPr>
          <w:p w14:paraId="16AB8734" w14:textId="023ECB32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0.647</w:t>
            </w:r>
          </w:p>
        </w:tc>
        <w:tc>
          <w:tcPr>
            <w:tcW w:w="851" w:type="dxa"/>
            <w:vAlign w:val="center"/>
          </w:tcPr>
          <w:p w14:paraId="4D6E94C1" w14:textId="3E05E879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0.635</w:t>
            </w:r>
          </w:p>
        </w:tc>
        <w:tc>
          <w:tcPr>
            <w:tcW w:w="1276" w:type="dxa"/>
            <w:vAlign w:val="center"/>
          </w:tcPr>
          <w:p w14:paraId="2F5FA865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0.00871**</w:t>
            </w:r>
          </w:p>
          <w:p w14:paraId="09F9AD10" w14:textId="24D2359E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(3.312)</w:t>
            </w:r>
          </w:p>
        </w:tc>
      </w:tr>
      <w:tr w:rsidR="001F1A86" w:rsidRPr="00541F70" w14:paraId="40C42C68" w14:textId="77777777" w:rsidTr="00E804EA">
        <w:trPr>
          <w:trHeight w:val="616"/>
        </w:trPr>
        <w:tc>
          <w:tcPr>
            <w:tcW w:w="993" w:type="dxa"/>
            <w:vAlign w:val="center"/>
          </w:tcPr>
          <w:p w14:paraId="6B172686" w14:textId="77777777" w:rsidR="00E804EA" w:rsidRPr="00F933EF" w:rsidRDefault="00E804EA" w:rsidP="00E804E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722DE2CE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6562EA0D" w14:textId="4CA6F542" w:rsidR="00E804EA" w:rsidRPr="00E177B9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(14,30/70)</w:t>
            </w:r>
          </w:p>
        </w:tc>
        <w:tc>
          <w:tcPr>
            <w:tcW w:w="851" w:type="dxa"/>
            <w:vAlign w:val="center"/>
          </w:tcPr>
          <w:p w14:paraId="1EB9E03F" w14:textId="35889290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45</w:t>
            </w:r>
          </w:p>
        </w:tc>
        <w:tc>
          <w:tcPr>
            <w:tcW w:w="850" w:type="dxa"/>
            <w:vAlign w:val="center"/>
          </w:tcPr>
          <w:p w14:paraId="5BDC9D76" w14:textId="536B60FF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60</w:t>
            </w:r>
          </w:p>
        </w:tc>
        <w:tc>
          <w:tcPr>
            <w:tcW w:w="992" w:type="dxa"/>
            <w:vAlign w:val="center"/>
          </w:tcPr>
          <w:p w14:paraId="3991AA22" w14:textId="597509CD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14979BC4" w14:textId="77777777" w:rsidR="00E804EA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0.00313</w:t>
            </w:r>
          </w:p>
          <w:p w14:paraId="2E686D58" w14:textId="081E7C6A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(0.626)</w:t>
            </w:r>
          </w:p>
        </w:tc>
        <w:tc>
          <w:tcPr>
            <w:tcW w:w="992" w:type="dxa"/>
            <w:vAlign w:val="center"/>
          </w:tcPr>
          <w:p w14:paraId="3A28BA77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-0.00126</w:t>
            </w:r>
          </w:p>
          <w:p w14:paraId="2BBE58C3" w14:textId="0B2C3638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(-0.456)</w:t>
            </w:r>
          </w:p>
        </w:tc>
        <w:tc>
          <w:tcPr>
            <w:tcW w:w="850" w:type="dxa"/>
            <w:vAlign w:val="center"/>
          </w:tcPr>
          <w:p w14:paraId="405FF925" w14:textId="38A52298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0.578</w:t>
            </w:r>
          </w:p>
        </w:tc>
        <w:tc>
          <w:tcPr>
            <w:tcW w:w="851" w:type="dxa"/>
            <w:vAlign w:val="center"/>
          </w:tcPr>
          <w:p w14:paraId="3CE5E525" w14:textId="322CF2E4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0.483</w:t>
            </w:r>
          </w:p>
        </w:tc>
        <w:tc>
          <w:tcPr>
            <w:tcW w:w="1276" w:type="dxa"/>
            <w:vAlign w:val="center"/>
          </w:tcPr>
          <w:p w14:paraId="44343E63" w14:textId="77777777" w:rsidR="003737A8" w:rsidRDefault="00E804EA" w:rsidP="00E804E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0.00062</w:t>
            </w:r>
          </w:p>
          <w:p w14:paraId="120E118E" w14:textId="03CC004D" w:rsidR="00E804EA" w:rsidRPr="00E804EA" w:rsidRDefault="00E804EA" w:rsidP="00E804E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E804EA">
              <w:rPr>
                <w:rFonts w:ascii="TH SarabunPSK" w:hAnsi="TH SarabunPSK" w:cs="TH SarabunPSK"/>
                <w:color w:val="000000"/>
                <w:szCs w:val="22"/>
              </w:rPr>
              <w:t>(0.142)</w:t>
            </w:r>
          </w:p>
        </w:tc>
      </w:tr>
    </w:tbl>
    <w:p w14:paraId="47E5EFC9" w14:textId="77777777" w:rsidR="00280851" w:rsidRDefault="00280851" w:rsidP="00280851">
      <w:pPr>
        <w:pStyle w:val="NoSpacing"/>
        <w:jc w:val="center"/>
        <w:rPr>
          <w:rFonts w:ascii="TH SarabunPSK" w:hAnsi="TH SarabunPSK" w:cs="TH SarabunPSK"/>
          <w:sz w:val="28"/>
        </w:rPr>
      </w:pPr>
    </w:p>
    <w:p w14:paraId="75855F75" w14:textId="63D12773" w:rsidR="00280851" w:rsidRDefault="00280851" w:rsidP="00280851">
      <w:pPr>
        <w:pStyle w:val="NoSpacing"/>
        <w:jc w:val="center"/>
        <w:rPr>
          <w:rFonts w:ascii="TH SarabunPSK" w:hAnsi="TH SarabunPSK" w:cs="TH SarabunPSK"/>
          <w:sz w:val="28"/>
        </w:rPr>
      </w:pPr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p w14:paraId="5801B940" w14:textId="7F9E4336" w:rsidR="00F939C9" w:rsidRDefault="00F939C9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11CC1CA" w14:textId="77777777" w:rsidR="00F939C9" w:rsidRDefault="00F939C9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828E75" w14:textId="77777777" w:rsidR="006C4C1D" w:rsidRDefault="006C4C1D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8F44DAF" w14:textId="77777777" w:rsidR="00F939C9" w:rsidRDefault="00F939C9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DE27A30" w14:textId="537CA228" w:rsidR="00DF03CF" w:rsidRPr="008C4B94" w:rsidRDefault="00DF03CF" w:rsidP="00522753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="00972A28">
        <w:rPr>
          <w:rFonts w:ascii="TH SarabunPSK" w:hAnsi="TH SarabunPSK" w:cs="TH SarabunPSK"/>
          <w:b/>
          <w:bCs/>
          <w:sz w:val="32"/>
          <w:szCs w:val="32"/>
        </w:rPr>
        <w:t>12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>แสดงผลการทดสอบของดัชนีตลาดหุ้นในกลุ่มประเทศแถบเอเชีย (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Asian Stock Market Index)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รวมทั้งสิ้น 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>ดัชนี โดย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ช่วงข้อมูลตั้งแต่ปี 2013 ถึง 2023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ของกลยุทธ์ 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RSI </w:t>
      </w:r>
      <w:r>
        <w:rPr>
          <w:rFonts w:ascii="TH SarabunPSK" w:hAnsi="TH SarabunPSK" w:cs="TH SarabunPSK"/>
          <w:b/>
          <w:bCs/>
          <w:sz w:val="32"/>
          <w:szCs w:val="32"/>
        </w:rPr>
        <w:t>crosses oversold and overbought zone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 (Rule 4)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(RSI : </w:t>
      </w:r>
      <w:r w:rsidR="00095FFC">
        <w:rPr>
          <w:rFonts w:ascii="TH SarabunPSK" w:hAnsi="TH SarabunPSK" w:cs="TH SarabunPSK"/>
          <w:b/>
          <w:bCs/>
          <w:sz w:val="32"/>
          <w:szCs w:val="32"/>
        </w:rPr>
        <w:t>21</w:t>
      </w:r>
      <w:r>
        <w:rPr>
          <w:rFonts w:ascii="TH SarabunPSK" w:hAnsi="TH SarabunPSK" w:cs="TH SarabunPSK"/>
          <w:b/>
          <w:bCs/>
          <w:sz w:val="32"/>
          <w:szCs w:val="32"/>
        </w:rPr>
        <w:t>, 30/70)</w:t>
      </w:r>
    </w:p>
    <w:p w14:paraId="4CA96F3D" w14:textId="77777777" w:rsidR="00DF03CF" w:rsidRDefault="00DF03CF" w:rsidP="0020385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62F0A6CD" w14:textId="44A7C32A" w:rsidR="007D625B" w:rsidRPr="009875C2" w:rsidRDefault="007D625B" w:rsidP="007D625B">
      <w:pPr>
        <w:pStyle w:val="NoSpacing"/>
        <w:jc w:val="thaiDistribute"/>
        <w:rPr>
          <w:rFonts w:ascii="TH SarabunPSK" w:hAnsi="TH SarabunPSK" w:cs="TH SarabunPSK"/>
          <w:sz w:val="28"/>
        </w:rPr>
      </w:pPr>
      <w:r w:rsidRPr="009875C2">
        <w:rPr>
          <w:rFonts w:ascii="TH SarabunPSK" w:hAnsi="TH SarabunPSK" w:cs="TH SarabunPSK"/>
          <w:sz w:val="28"/>
        </w:rPr>
        <w:t xml:space="preserve">RSI rule 4 (21,30/70) </w:t>
      </w:r>
      <w:r w:rsidRPr="009875C2">
        <w:rPr>
          <w:rFonts w:ascii="TH SarabunPSK" w:hAnsi="TH SarabunPSK" w:cs="TH SarabunPSK"/>
          <w:sz w:val="28"/>
          <w:cs/>
        </w:rPr>
        <w:t xml:space="preserve">ดัชนีราคาหลักทรัพย์ของเอเชียของกลยุทธ์ </w:t>
      </w:r>
      <w:r w:rsidRPr="009875C2">
        <w:rPr>
          <w:rFonts w:ascii="TH SarabunPSK" w:hAnsi="TH SarabunPSK" w:cs="TH SarabunPSK"/>
          <w:sz w:val="28"/>
        </w:rPr>
        <w:t xml:space="preserve">RSI (21,30,70) </w:t>
      </w:r>
      <w:r w:rsidRPr="009875C2">
        <w:rPr>
          <w:rFonts w:ascii="TH SarabunPSK" w:hAnsi="TH SarabunPSK" w:cs="TH SarabunPSK"/>
          <w:sz w:val="28"/>
          <w:cs/>
        </w:rPr>
        <w:t xml:space="preserve">จากผลการทดสอบการวิจัย 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เมื่อเชื่อสัญญาณซื้อจะมีค่าเฉลี่ยผลตอบแทน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วันมากกว่ากลยุทธ์ซื้อและถืออย่างมีนัยสำคัญ และพบว่าดัชนีของตลาด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เมื่อเชื่อสัญญาณขายจะมีค่าเฉลี่ยผลตอบแทน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 xml:space="preserve">วันมากกว่าของกลยุทธ์ซื้อและถืออย่างมีนัยสำคัญ และสุดท้ายพบว่าดัชนีของตลาด </w:t>
      </w:r>
      <w:r w:rsidRPr="009875C2">
        <w:rPr>
          <w:rFonts w:ascii="TH SarabunPSK" w:hAnsi="TH SarabunPSK" w:cs="TH SarabunPSK"/>
          <w:sz w:val="28"/>
        </w:rPr>
        <w:t xml:space="preserve">Singapore Exchange (^STI) </w:t>
      </w:r>
      <w:r w:rsidRPr="009875C2">
        <w:rPr>
          <w:rFonts w:ascii="TH SarabunPSK" w:hAnsi="TH SarabunPSK" w:cs="TH SarabunPSK"/>
          <w:sz w:val="28"/>
          <w:cs/>
        </w:rPr>
        <w:t xml:space="preserve">เมื่อเชื่อทั้งสัญญาณซื้อและขายจะมีค่าเฉลี่ยผลตอบแทน </w:t>
      </w:r>
      <w:r w:rsidRPr="009875C2">
        <w:rPr>
          <w:rFonts w:ascii="TH SarabunPSK" w:hAnsi="TH SarabunPSK" w:cs="TH SarabunPSK"/>
          <w:sz w:val="28"/>
        </w:rPr>
        <w:t xml:space="preserve">10 </w:t>
      </w:r>
      <w:r w:rsidRPr="009875C2">
        <w:rPr>
          <w:rFonts w:ascii="TH SarabunPSK" w:hAnsi="TH SarabunPSK" w:cs="TH SarabunPSK"/>
          <w:sz w:val="28"/>
          <w:cs/>
        </w:rPr>
        <w:t>วันมากกว่าของกลยุทธ์ซื้อและถืออย่างมีนัยสำคัญ</w:t>
      </w:r>
      <w:r w:rsidR="009875C2" w:rsidRPr="009875C2">
        <w:rPr>
          <w:rFonts w:ascii="TH SarabunPSK" w:hAnsi="TH SarabunPSK" w:cs="TH SarabunPSK"/>
          <w:sz w:val="28"/>
        </w:rPr>
        <w:t xml:space="preserve"> </w:t>
      </w:r>
      <w:r w:rsidR="009875C2" w:rsidRPr="009875C2">
        <w:rPr>
          <w:rFonts w:ascii="TH SarabunPSK" w:hAnsi="TH SarabunPSK" w:cs="TH SarabunPSK" w:hint="cs"/>
          <w:sz w:val="28"/>
          <w:cs/>
        </w:rPr>
        <w:t>และตลาดนอกเหนือจากที่กล่าวมาไม่สามารถเอาชนะกลยุทธ์การซื้อและถือได้</w:t>
      </w:r>
    </w:p>
    <w:p w14:paraId="4D660DEF" w14:textId="77777777" w:rsidR="00DF03CF" w:rsidRDefault="00DF03CF" w:rsidP="0020385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120B2B5B" w14:textId="77777777">
        <w:trPr>
          <w:trHeight w:val="616"/>
        </w:trPr>
        <w:tc>
          <w:tcPr>
            <w:tcW w:w="993" w:type="dxa"/>
            <w:vAlign w:val="center"/>
          </w:tcPr>
          <w:p w14:paraId="59690000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2C31EA1A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11EEA2B7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0AE513F6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113B70CE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3063374C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694D3BBE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52F9DFC2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5709F95B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34AFF6C5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5D9AADD2" w14:textId="77777777" w:rsidR="004A4CF6" w:rsidRPr="001D4E85" w:rsidRDefault="004A4CF6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57DEAD77" w14:textId="77777777" w:rsidTr="00280851">
        <w:trPr>
          <w:trHeight w:val="616"/>
        </w:trPr>
        <w:tc>
          <w:tcPr>
            <w:tcW w:w="993" w:type="dxa"/>
            <w:vAlign w:val="center"/>
          </w:tcPr>
          <w:p w14:paraId="518B0245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5CE30474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0C2ECBDB" w14:textId="0A254CB3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7A4F51BE" w14:textId="70B9C4B4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14</w:t>
            </w:r>
          </w:p>
        </w:tc>
        <w:tc>
          <w:tcPr>
            <w:tcW w:w="850" w:type="dxa"/>
            <w:vAlign w:val="center"/>
          </w:tcPr>
          <w:p w14:paraId="4FFFE746" w14:textId="21BC128C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53</w:t>
            </w:r>
          </w:p>
        </w:tc>
        <w:tc>
          <w:tcPr>
            <w:tcW w:w="992" w:type="dxa"/>
            <w:vAlign w:val="center"/>
          </w:tcPr>
          <w:p w14:paraId="27584F02" w14:textId="472040BA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70B0449F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0.00937</w:t>
            </w:r>
          </w:p>
          <w:p w14:paraId="684AD776" w14:textId="42667C03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(0.579)</w:t>
            </w:r>
          </w:p>
        </w:tc>
        <w:tc>
          <w:tcPr>
            <w:tcW w:w="992" w:type="dxa"/>
            <w:vAlign w:val="center"/>
          </w:tcPr>
          <w:p w14:paraId="45614C9B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-0.01161</w:t>
            </w:r>
          </w:p>
          <w:p w14:paraId="0BFB47C4" w14:textId="608ABC29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(-4.048)</w:t>
            </w:r>
          </w:p>
        </w:tc>
        <w:tc>
          <w:tcPr>
            <w:tcW w:w="850" w:type="dxa"/>
            <w:vAlign w:val="center"/>
          </w:tcPr>
          <w:p w14:paraId="41FCE147" w14:textId="4E169BFD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0.571</w:t>
            </w:r>
          </w:p>
        </w:tc>
        <w:tc>
          <w:tcPr>
            <w:tcW w:w="851" w:type="dxa"/>
            <w:vAlign w:val="center"/>
          </w:tcPr>
          <w:p w14:paraId="1D5B27AD" w14:textId="546B203C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0.321</w:t>
            </w:r>
          </w:p>
        </w:tc>
        <w:tc>
          <w:tcPr>
            <w:tcW w:w="1276" w:type="dxa"/>
            <w:vAlign w:val="center"/>
          </w:tcPr>
          <w:p w14:paraId="3EA57900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-0.00722</w:t>
            </w:r>
          </w:p>
          <w:p w14:paraId="2A0689BC" w14:textId="210B0402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(-3.231)</w:t>
            </w:r>
          </w:p>
        </w:tc>
      </w:tr>
      <w:tr w:rsidR="001F1A86" w:rsidRPr="00541F70" w14:paraId="4F80E6EB" w14:textId="77777777" w:rsidTr="00280851">
        <w:trPr>
          <w:trHeight w:val="616"/>
        </w:trPr>
        <w:tc>
          <w:tcPr>
            <w:tcW w:w="993" w:type="dxa"/>
            <w:vAlign w:val="center"/>
          </w:tcPr>
          <w:p w14:paraId="14B1829A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78EC15A6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14077AFE" w14:textId="524735D1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7E061525" w14:textId="718079F1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12</w:t>
            </w:r>
          </w:p>
        </w:tc>
        <w:tc>
          <w:tcPr>
            <w:tcW w:w="850" w:type="dxa"/>
            <w:vAlign w:val="center"/>
          </w:tcPr>
          <w:p w14:paraId="4A663975" w14:textId="68D2FDD9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37</w:t>
            </w:r>
          </w:p>
        </w:tc>
        <w:tc>
          <w:tcPr>
            <w:tcW w:w="992" w:type="dxa"/>
            <w:vAlign w:val="center"/>
          </w:tcPr>
          <w:p w14:paraId="4EB711A6" w14:textId="01614BDF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44F9FD72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0.00126</w:t>
            </w:r>
          </w:p>
          <w:p w14:paraId="35926947" w14:textId="3545772E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(-0.235)</w:t>
            </w:r>
          </w:p>
        </w:tc>
        <w:tc>
          <w:tcPr>
            <w:tcW w:w="992" w:type="dxa"/>
            <w:vAlign w:val="center"/>
          </w:tcPr>
          <w:p w14:paraId="56895DC0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-0.00346</w:t>
            </w:r>
          </w:p>
          <w:p w14:paraId="6D72D57F" w14:textId="40C4BCBC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(-1.574)</w:t>
            </w:r>
          </w:p>
        </w:tc>
        <w:tc>
          <w:tcPr>
            <w:tcW w:w="850" w:type="dxa"/>
            <w:vAlign w:val="center"/>
          </w:tcPr>
          <w:p w14:paraId="69755495" w14:textId="388798D1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0.417</w:t>
            </w:r>
          </w:p>
        </w:tc>
        <w:tc>
          <w:tcPr>
            <w:tcW w:w="851" w:type="dxa"/>
            <w:vAlign w:val="center"/>
          </w:tcPr>
          <w:p w14:paraId="553AC440" w14:textId="44FE5EEF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0.405</w:t>
            </w:r>
          </w:p>
        </w:tc>
        <w:tc>
          <w:tcPr>
            <w:tcW w:w="1276" w:type="dxa"/>
            <w:vAlign w:val="center"/>
          </w:tcPr>
          <w:p w14:paraId="74EDA6B4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-0.00231</w:t>
            </w:r>
          </w:p>
          <w:p w14:paraId="51734DEA" w14:textId="6D1FB848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(-1.436)</w:t>
            </w:r>
          </w:p>
        </w:tc>
      </w:tr>
      <w:tr w:rsidR="001F1A86" w:rsidRPr="00541F70" w14:paraId="09537A97" w14:textId="77777777" w:rsidTr="00280851">
        <w:trPr>
          <w:trHeight w:val="596"/>
        </w:trPr>
        <w:tc>
          <w:tcPr>
            <w:tcW w:w="993" w:type="dxa"/>
            <w:vAlign w:val="center"/>
          </w:tcPr>
          <w:p w14:paraId="1F27A834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4F6C9CC5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14C70F28" w14:textId="4BA10FF1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339D1FFD" w14:textId="4BB857C0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27</w:t>
            </w:r>
          </w:p>
        </w:tc>
        <w:tc>
          <w:tcPr>
            <w:tcW w:w="850" w:type="dxa"/>
            <w:vAlign w:val="center"/>
          </w:tcPr>
          <w:p w14:paraId="2DE0F811" w14:textId="7A0B4E5E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34</w:t>
            </w:r>
          </w:p>
        </w:tc>
        <w:tc>
          <w:tcPr>
            <w:tcW w:w="992" w:type="dxa"/>
            <w:vAlign w:val="center"/>
          </w:tcPr>
          <w:p w14:paraId="2A995EC5" w14:textId="1ECA6263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62D717E5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0.00184</w:t>
            </w:r>
          </w:p>
          <w:p w14:paraId="12AAF59C" w14:textId="457CE12B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(0.362)</w:t>
            </w:r>
          </w:p>
        </w:tc>
        <w:tc>
          <w:tcPr>
            <w:tcW w:w="992" w:type="dxa"/>
            <w:vAlign w:val="center"/>
          </w:tcPr>
          <w:p w14:paraId="6508FE68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-0.0045</w:t>
            </w:r>
          </w:p>
          <w:p w14:paraId="7FD8FB17" w14:textId="6EDE6657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(-0.616)</w:t>
            </w:r>
          </w:p>
        </w:tc>
        <w:tc>
          <w:tcPr>
            <w:tcW w:w="850" w:type="dxa"/>
            <w:vAlign w:val="center"/>
          </w:tcPr>
          <w:p w14:paraId="422592B9" w14:textId="40DCD22C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0.519</w:t>
            </w:r>
          </w:p>
        </w:tc>
        <w:tc>
          <w:tcPr>
            <w:tcW w:w="851" w:type="dxa"/>
            <w:vAlign w:val="center"/>
          </w:tcPr>
          <w:p w14:paraId="367A964E" w14:textId="7277B680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0.353</w:t>
            </w:r>
          </w:p>
        </w:tc>
        <w:tc>
          <w:tcPr>
            <w:tcW w:w="1276" w:type="dxa"/>
            <w:vAlign w:val="center"/>
          </w:tcPr>
          <w:p w14:paraId="7FE1D0B5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-0.00169</w:t>
            </w:r>
          </w:p>
          <w:p w14:paraId="453E7D23" w14:textId="5C212DAB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(-0.131)</w:t>
            </w:r>
          </w:p>
        </w:tc>
      </w:tr>
      <w:tr w:rsidR="001F1A86" w:rsidRPr="00541F70" w14:paraId="28491B2D" w14:textId="77777777" w:rsidTr="00280851">
        <w:trPr>
          <w:trHeight w:val="616"/>
        </w:trPr>
        <w:tc>
          <w:tcPr>
            <w:tcW w:w="993" w:type="dxa"/>
            <w:vAlign w:val="center"/>
          </w:tcPr>
          <w:p w14:paraId="6292A249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2E68A389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7F569083" w14:textId="32AFA7C7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36F2F850" w14:textId="47676E61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23</w:t>
            </w:r>
          </w:p>
        </w:tc>
        <w:tc>
          <w:tcPr>
            <w:tcW w:w="850" w:type="dxa"/>
            <w:vAlign w:val="center"/>
          </w:tcPr>
          <w:p w14:paraId="222CDF52" w14:textId="66026045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29</w:t>
            </w:r>
          </w:p>
        </w:tc>
        <w:tc>
          <w:tcPr>
            <w:tcW w:w="992" w:type="dxa"/>
            <w:vAlign w:val="center"/>
          </w:tcPr>
          <w:p w14:paraId="2E80007E" w14:textId="04341987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0C9C8501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0.00406</w:t>
            </w:r>
          </w:p>
          <w:p w14:paraId="2A1633F0" w14:textId="70BC8DE5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(0.361)</w:t>
            </w:r>
          </w:p>
        </w:tc>
        <w:tc>
          <w:tcPr>
            <w:tcW w:w="992" w:type="dxa"/>
            <w:vAlign w:val="center"/>
          </w:tcPr>
          <w:p w14:paraId="27BED878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0.00902</w:t>
            </w:r>
          </w:p>
          <w:p w14:paraId="35526852" w14:textId="2514BDB7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(0.691)</w:t>
            </w:r>
          </w:p>
        </w:tc>
        <w:tc>
          <w:tcPr>
            <w:tcW w:w="850" w:type="dxa"/>
            <w:vAlign w:val="center"/>
          </w:tcPr>
          <w:p w14:paraId="3578ECAE" w14:textId="62E6D773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0.609</w:t>
            </w:r>
          </w:p>
        </w:tc>
        <w:tc>
          <w:tcPr>
            <w:tcW w:w="851" w:type="dxa"/>
            <w:vAlign w:val="center"/>
          </w:tcPr>
          <w:p w14:paraId="7B1C8F59" w14:textId="4CE4338A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0.448</w:t>
            </w:r>
          </w:p>
        </w:tc>
        <w:tc>
          <w:tcPr>
            <w:tcW w:w="1276" w:type="dxa"/>
            <w:vAlign w:val="center"/>
          </w:tcPr>
          <w:p w14:paraId="3E2C654E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0.00683</w:t>
            </w:r>
          </w:p>
          <w:p w14:paraId="497F00A8" w14:textId="1510BCEC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(0.78)</w:t>
            </w:r>
          </w:p>
        </w:tc>
      </w:tr>
      <w:tr w:rsidR="001F1A86" w:rsidRPr="00541F70" w14:paraId="2858A9CE" w14:textId="77777777" w:rsidTr="00280851">
        <w:trPr>
          <w:trHeight w:val="616"/>
        </w:trPr>
        <w:tc>
          <w:tcPr>
            <w:tcW w:w="993" w:type="dxa"/>
            <w:vAlign w:val="center"/>
          </w:tcPr>
          <w:p w14:paraId="17A467A4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1928AD56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488E7CE8" w14:textId="34D47237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1D5AA0C2" w14:textId="557F80AA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24</w:t>
            </w:r>
          </w:p>
        </w:tc>
        <w:tc>
          <w:tcPr>
            <w:tcW w:w="850" w:type="dxa"/>
            <w:vAlign w:val="center"/>
          </w:tcPr>
          <w:p w14:paraId="38D5E91A" w14:textId="1777D699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31</w:t>
            </w:r>
          </w:p>
        </w:tc>
        <w:tc>
          <w:tcPr>
            <w:tcW w:w="992" w:type="dxa"/>
            <w:vAlign w:val="center"/>
          </w:tcPr>
          <w:p w14:paraId="015C4DE3" w14:textId="6B706114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0579DEEC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0.0048</w:t>
            </w:r>
          </w:p>
          <w:p w14:paraId="10A281E3" w14:textId="6BA71FBF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(0.426)</w:t>
            </w:r>
          </w:p>
        </w:tc>
        <w:tc>
          <w:tcPr>
            <w:tcW w:w="992" w:type="dxa"/>
            <w:vAlign w:val="center"/>
          </w:tcPr>
          <w:p w14:paraId="47B7D59B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0.00331</w:t>
            </w:r>
          </w:p>
          <w:p w14:paraId="3297CE2E" w14:textId="5F8335E7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(0.193)</w:t>
            </w:r>
          </w:p>
        </w:tc>
        <w:tc>
          <w:tcPr>
            <w:tcW w:w="850" w:type="dxa"/>
            <w:vAlign w:val="center"/>
          </w:tcPr>
          <w:p w14:paraId="04CD8CD6" w14:textId="200F243E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0.625</w:t>
            </w:r>
          </w:p>
        </w:tc>
        <w:tc>
          <w:tcPr>
            <w:tcW w:w="851" w:type="dxa"/>
            <w:vAlign w:val="center"/>
          </w:tcPr>
          <w:p w14:paraId="5CA0A437" w14:textId="7FEE13CB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0.452</w:t>
            </w:r>
          </w:p>
        </w:tc>
        <w:tc>
          <w:tcPr>
            <w:tcW w:w="1276" w:type="dxa"/>
            <w:vAlign w:val="center"/>
          </w:tcPr>
          <w:p w14:paraId="06794678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0.00396</w:t>
            </w:r>
          </w:p>
          <w:p w14:paraId="42C20578" w14:textId="48372452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(0.392)</w:t>
            </w:r>
          </w:p>
        </w:tc>
      </w:tr>
      <w:tr w:rsidR="001F1A86" w:rsidRPr="00541F70" w14:paraId="4F78A163" w14:textId="77777777" w:rsidTr="00280851">
        <w:trPr>
          <w:trHeight w:val="616"/>
        </w:trPr>
        <w:tc>
          <w:tcPr>
            <w:tcW w:w="993" w:type="dxa"/>
            <w:vAlign w:val="center"/>
          </w:tcPr>
          <w:p w14:paraId="6C771C2D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3080CA1B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57D64D0B" w14:textId="7BAA227D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535673AA" w14:textId="4FA49C66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12</w:t>
            </w:r>
          </w:p>
        </w:tc>
        <w:tc>
          <w:tcPr>
            <w:tcW w:w="850" w:type="dxa"/>
            <w:vAlign w:val="center"/>
          </w:tcPr>
          <w:p w14:paraId="36A02457" w14:textId="7910DA48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52</w:t>
            </w:r>
          </w:p>
        </w:tc>
        <w:tc>
          <w:tcPr>
            <w:tcW w:w="992" w:type="dxa"/>
            <w:vAlign w:val="center"/>
          </w:tcPr>
          <w:p w14:paraId="389EE071" w14:textId="1692E535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05056B89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0.01195</w:t>
            </w:r>
          </w:p>
          <w:p w14:paraId="40F102F3" w14:textId="2F69B304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(0.785)</w:t>
            </w:r>
          </w:p>
        </w:tc>
        <w:tc>
          <w:tcPr>
            <w:tcW w:w="992" w:type="dxa"/>
            <w:vAlign w:val="center"/>
          </w:tcPr>
          <w:p w14:paraId="431F1719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-0.01189</w:t>
            </w:r>
          </w:p>
          <w:p w14:paraId="3408EA7D" w14:textId="728A6A5B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(-4.178)</w:t>
            </w:r>
          </w:p>
        </w:tc>
        <w:tc>
          <w:tcPr>
            <w:tcW w:w="850" w:type="dxa"/>
            <w:vAlign w:val="center"/>
          </w:tcPr>
          <w:p w14:paraId="55188544" w14:textId="4D780E86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0.667</w:t>
            </w:r>
          </w:p>
        </w:tc>
        <w:tc>
          <w:tcPr>
            <w:tcW w:w="851" w:type="dxa"/>
            <w:vAlign w:val="center"/>
          </w:tcPr>
          <w:p w14:paraId="28BD62F6" w14:textId="11D20532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0.308</w:t>
            </w:r>
          </w:p>
        </w:tc>
        <w:tc>
          <w:tcPr>
            <w:tcW w:w="1276" w:type="dxa"/>
            <w:vAlign w:val="center"/>
          </w:tcPr>
          <w:p w14:paraId="59A7FDA2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-0.00742</w:t>
            </w:r>
          </w:p>
          <w:p w14:paraId="4806FF30" w14:textId="7591138D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(-3.209)</w:t>
            </w:r>
          </w:p>
        </w:tc>
      </w:tr>
      <w:tr w:rsidR="001F1A86" w:rsidRPr="00541F70" w14:paraId="11594653" w14:textId="77777777" w:rsidTr="00280851">
        <w:trPr>
          <w:trHeight w:val="616"/>
        </w:trPr>
        <w:tc>
          <w:tcPr>
            <w:tcW w:w="993" w:type="dxa"/>
            <w:vAlign w:val="center"/>
          </w:tcPr>
          <w:p w14:paraId="61D441B5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26E9A86D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6CEF381C" w14:textId="0B41F413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30487432" w14:textId="39C50351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23</w:t>
            </w:r>
          </w:p>
        </w:tc>
        <w:tc>
          <w:tcPr>
            <w:tcW w:w="850" w:type="dxa"/>
            <w:vAlign w:val="center"/>
          </w:tcPr>
          <w:p w14:paraId="669E7CE6" w14:textId="561D0C06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45</w:t>
            </w:r>
          </w:p>
        </w:tc>
        <w:tc>
          <w:tcPr>
            <w:tcW w:w="992" w:type="dxa"/>
            <w:vAlign w:val="center"/>
          </w:tcPr>
          <w:p w14:paraId="692A827B" w14:textId="3363149A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2B30744D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-0.00145</w:t>
            </w:r>
          </w:p>
          <w:p w14:paraId="108D320E" w14:textId="3BFB1A65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(-0.231)</w:t>
            </w:r>
          </w:p>
        </w:tc>
        <w:tc>
          <w:tcPr>
            <w:tcW w:w="992" w:type="dxa"/>
            <w:vAlign w:val="center"/>
          </w:tcPr>
          <w:p w14:paraId="39D1D7E3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-0.00274</w:t>
            </w:r>
          </w:p>
          <w:p w14:paraId="2F9EA0CF" w14:textId="1AC6059B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(-0.736)</w:t>
            </w:r>
          </w:p>
        </w:tc>
        <w:tc>
          <w:tcPr>
            <w:tcW w:w="850" w:type="dxa"/>
            <w:vAlign w:val="center"/>
          </w:tcPr>
          <w:p w14:paraId="738BF632" w14:textId="529CABC6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0.609</w:t>
            </w:r>
          </w:p>
        </w:tc>
        <w:tc>
          <w:tcPr>
            <w:tcW w:w="851" w:type="dxa"/>
            <w:vAlign w:val="center"/>
          </w:tcPr>
          <w:p w14:paraId="5B70C390" w14:textId="5F76A7FD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0.444</w:t>
            </w:r>
          </w:p>
        </w:tc>
        <w:tc>
          <w:tcPr>
            <w:tcW w:w="1276" w:type="dxa"/>
            <w:vAlign w:val="center"/>
          </w:tcPr>
          <w:p w14:paraId="2BB5F313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-0.00231</w:t>
            </w:r>
          </w:p>
          <w:p w14:paraId="1F3A0EDF" w14:textId="1CBA21F8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(-0.676)</w:t>
            </w:r>
          </w:p>
        </w:tc>
      </w:tr>
      <w:tr w:rsidR="001F1A86" w:rsidRPr="00541F70" w14:paraId="16288B71" w14:textId="77777777" w:rsidTr="00280851">
        <w:trPr>
          <w:trHeight w:val="616"/>
        </w:trPr>
        <w:tc>
          <w:tcPr>
            <w:tcW w:w="993" w:type="dxa"/>
            <w:vAlign w:val="center"/>
          </w:tcPr>
          <w:p w14:paraId="28EB924E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70587DFE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0DE67A4E" w14:textId="6C780BB0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5DEEADB8" w14:textId="2F7025D9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24</w:t>
            </w:r>
          </w:p>
        </w:tc>
        <w:tc>
          <w:tcPr>
            <w:tcW w:w="850" w:type="dxa"/>
            <w:vAlign w:val="center"/>
          </w:tcPr>
          <w:p w14:paraId="288B4C34" w14:textId="7C68D42A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51</w:t>
            </w:r>
          </w:p>
        </w:tc>
        <w:tc>
          <w:tcPr>
            <w:tcW w:w="992" w:type="dxa"/>
            <w:vAlign w:val="center"/>
          </w:tcPr>
          <w:p w14:paraId="02F73100" w14:textId="5CA04365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4B1B973C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0.00377</w:t>
            </w:r>
          </w:p>
          <w:p w14:paraId="318291AA" w14:textId="7CEA7F1E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(0.107)</w:t>
            </w:r>
          </w:p>
        </w:tc>
        <w:tc>
          <w:tcPr>
            <w:tcW w:w="992" w:type="dxa"/>
            <w:vAlign w:val="center"/>
          </w:tcPr>
          <w:p w14:paraId="28794F10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-0.01006</w:t>
            </w:r>
          </w:p>
          <w:p w14:paraId="179D312D" w14:textId="4253EB5E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(-3.032)</w:t>
            </w:r>
          </w:p>
        </w:tc>
        <w:tc>
          <w:tcPr>
            <w:tcW w:w="850" w:type="dxa"/>
            <w:vAlign w:val="center"/>
          </w:tcPr>
          <w:p w14:paraId="04745036" w14:textId="33335C0B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0.667</w:t>
            </w:r>
          </w:p>
        </w:tc>
        <w:tc>
          <w:tcPr>
            <w:tcW w:w="851" w:type="dxa"/>
            <w:vAlign w:val="center"/>
          </w:tcPr>
          <w:p w14:paraId="7D35D851" w14:textId="545ED608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0.333</w:t>
            </w:r>
          </w:p>
        </w:tc>
        <w:tc>
          <w:tcPr>
            <w:tcW w:w="1276" w:type="dxa"/>
            <w:vAlign w:val="center"/>
          </w:tcPr>
          <w:p w14:paraId="32DA35C1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-0.00563</w:t>
            </w:r>
          </w:p>
          <w:p w14:paraId="6698FCD6" w14:textId="7E3ADA6B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(-2.068)</w:t>
            </w:r>
          </w:p>
        </w:tc>
      </w:tr>
      <w:tr w:rsidR="001F1A86" w:rsidRPr="00541F70" w14:paraId="03C8C2CF" w14:textId="77777777" w:rsidTr="00280851">
        <w:trPr>
          <w:trHeight w:val="616"/>
        </w:trPr>
        <w:tc>
          <w:tcPr>
            <w:tcW w:w="993" w:type="dxa"/>
            <w:vAlign w:val="center"/>
          </w:tcPr>
          <w:p w14:paraId="2C7A1E88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63F20EE3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5831FF3E" w14:textId="4E3B0C08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1119D321" w14:textId="711857B6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30</w:t>
            </w:r>
          </w:p>
        </w:tc>
        <w:tc>
          <w:tcPr>
            <w:tcW w:w="850" w:type="dxa"/>
            <w:vAlign w:val="center"/>
          </w:tcPr>
          <w:p w14:paraId="26C55828" w14:textId="4DE9DBC6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36</w:t>
            </w:r>
          </w:p>
        </w:tc>
        <w:tc>
          <w:tcPr>
            <w:tcW w:w="992" w:type="dxa"/>
            <w:vAlign w:val="center"/>
          </w:tcPr>
          <w:p w14:paraId="7BD3AEB9" w14:textId="1FA1221C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32BDCAE2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0.00732*</w:t>
            </w:r>
          </w:p>
          <w:p w14:paraId="585A91A1" w14:textId="7C85C404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(1.386)</w:t>
            </w:r>
          </w:p>
        </w:tc>
        <w:tc>
          <w:tcPr>
            <w:tcW w:w="992" w:type="dxa"/>
            <w:vAlign w:val="center"/>
          </w:tcPr>
          <w:p w14:paraId="7A6DC468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0.00564*</w:t>
            </w:r>
          </w:p>
          <w:p w14:paraId="62A46978" w14:textId="50DAF174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(1.392)</w:t>
            </w:r>
          </w:p>
        </w:tc>
        <w:tc>
          <w:tcPr>
            <w:tcW w:w="850" w:type="dxa"/>
            <w:vAlign w:val="center"/>
          </w:tcPr>
          <w:p w14:paraId="586F1076" w14:textId="71FB4F8A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0.667</w:t>
            </w:r>
          </w:p>
        </w:tc>
        <w:tc>
          <w:tcPr>
            <w:tcW w:w="851" w:type="dxa"/>
            <w:vAlign w:val="center"/>
          </w:tcPr>
          <w:p w14:paraId="37D75FFA" w14:textId="51274636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0.556</w:t>
            </w:r>
          </w:p>
        </w:tc>
        <w:tc>
          <w:tcPr>
            <w:tcW w:w="1276" w:type="dxa"/>
            <w:vAlign w:val="center"/>
          </w:tcPr>
          <w:p w14:paraId="3D6F978E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0.0064**</w:t>
            </w:r>
          </w:p>
          <w:p w14:paraId="2B1FF362" w14:textId="784D02C1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(1.961)</w:t>
            </w:r>
          </w:p>
        </w:tc>
      </w:tr>
      <w:tr w:rsidR="001F1A86" w:rsidRPr="00541F70" w14:paraId="55BDBD98" w14:textId="77777777" w:rsidTr="00280851">
        <w:trPr>
          <w:trHeight w:val="616"/>
        </w:trPr>
        <w:tc>
          <w:tcPr>
            <w:tcW w:w="993" w:type="dxa"/>
            <w:vAlign w:val="center"/>
          </w:tcPr>
          <w:p w14:paraId="47E62843" w14:textId="77777777" w:rsidR="00280851" w:rsidRPr="00F933EF" w:rsidRDefault="00280851" w:rsidP="00280851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63A35A7E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RSI</w:t>
            </w:r>
          </w:p>
          <w:p w14:paraId="0CD390E8" w14:textId="29F56B2A" w:rsidR="00280851" w:rsidRPr="00E177B9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>
              <w:rPr>
                <w:rFonts w:ascii="TH SarabunPSK" w:hAnsi="TH SarabunPSK" w:cs="TH SarabunPSK"/>
                <w:szCs w:val="22"/>
              </w:rPr>
              <w:t>(21,30/70)</w:t>
            </w:r>
          </w:p>
        </w:tc>
        <w:tc>
          <w:tcPr>
            <w:tcW w:w="851" w:type="dxa"/>
            <w:vAlign w:val="center"/>
          </w:tcPr>
          <w:p w14:paraId="2B6AD4CC" w14:textId="7E379AD8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29</w:t>
            </w:r>
          </w:p>
        </w:tc>
        <w:tc>
          <w:tcPr>
            <w:tcW w:w="850" w:type="dxa"/>
            <w:vAlign w:val="center"/>
          </w:tcPr>
          <w:p w14:paraId="3C7258A5" w14:textId="363C52C5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38</w:t>
            </w:r>
          </w:p>
        </w:tc>
        <w:tc>
          <w:tcPr>
            <w:tcW w:w="992" w:type="dxa"/>
            <w:vAlign w:val="center"/>
          </w:tcPr>
          <w:p w14:paraId="09BF972C" w14:textId="4340249C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15E07F92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5e-05</w:t>
            </w:r>
          </w:p>
          <w:p w14:paraId="1372D44A" w14:textId="361D1CA4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(-0.018)</w:t>
            </w:r>
          </w:p>
        </w:tc>
        <w:tc>
          <w:tcPr>
            <w:tcW w:w="992" w:type="dxa"/>
            <w:vAlign w:val="center"/>
          </w:tcPr>
          <w:p w14:paraId="16E66DB2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-0.00638</w:t>
            </w:r>
          </w:p>
          <w:p w14:paraId="3372C511" w14:textId="6014BEBE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(-1.778)</w:t>
            </w:r>
          </w:p>
        </w:tc>
        <w:tc>
          <w:tcPr>
            <w:tcW w:w="850" w:type="dxa"/>
            <w:vAlign w:val="center"/>
          </w:tcPr>
          <w:p w14:paraId="54FEF6F0" w14:textId="746B3DA7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0.586</w:t>
            </w:r>
          </w:p>
        </w:tc>
        <w:tc>
          <w:tcPr>
            <w:tcW w:w="851" w:type="dxa"/>
            <w:vAlign w:val="center"/>
          </w:tcPr>
          <w:p w14:paraId="54544641" w14:textId="51291CFD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0.447</w:t>
            </w:r>
          </w:p>
        </w:tc>
        <w:tc>
          <w:tcPr>
            <w:tcW w:w="1276" w:type="dxa"/>
            <w:vAlign w:val="center"/>
          </w:tcPr>
          <w:p w14:paraId="4F8D32C0" w14:textId="77777777" w:rsidR="00280851" w:rsidRDefault="00280851" w:rsidP="00280851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-0.0036</w:t>
            </w:r>
          </w:p>
          <w:p w14:paraId="7522DE79" w14:textId="7D15FCB9" w:rsidR="00280851" w:rsidRPr="00280851" w:rsidRDefault="00280851" w:rsidP="00280851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80851">
              <w:rPr>
                <w:rFonts w:ascii="TH SarabunPSK" w:hAnsi="TH SarabunPSK" w:cs="TH SarabunPSK"/>
                <w:color w:val="000000"/>
                <w:szCs w:val="22"/>
              </w:rPr>
              <w:t>(-0.818)</w:t>
            </w:r>
          </w:p>
        </w:tc>
      </w:tr>
    </w:tbl>
    <w:p w14:paraId="02DAD8AE" w14:textId="77777777" w:rsidR="00DF03CF" w:rsidRDefault="00DF03CF" w:rsidP="0020385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2A7C5D5" w14:textId="2DBA7E31" w:rsidR="00280851" w:rsidRDefault="00280851" w:rsidP="00280851">
      <w:pPr>
        <w:pStyle w:val="NoSpacing"/>
        <w:jc w:val="center"/>
        <w:rPr>
          <w:rFonts w:ascii="TH SarabunPSK" w:hAnsi="TH SarabunPSK" w:cs="TH SarabunPSK"/>
          <w:sz w:val="28"/>
        </w:rPr>
      </w:pPr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p w14:paraId="315EF347" w14:textId="77777777" w:rsidR="00280851" w:rsidRDefault="00280851" w:rsidP="0020385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DD91B0C" w14:textId="77777777" w:rsidR="00DF03CF" w:rsidRDefault="00DF03CF" w:rsidP="0020385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098F95C8" w14:textId="77777777" w:rsidR="00DF03CF" w:rsidRDefault="00DF03CF" w:rsidP="0020385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7BBDAFB2" w14:textId="1D59F8F1" w:rsidR="00DF03CF" w:rsidRDefault="00AA671A" w:rsidP="0020385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</w:p>
    <w:p w14:paraId="1C781978" w14:textId="77777777" w:rsidR="00DF03CF" w:rsidRDefault="00DF03CF" w:rsidP="0020385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1A96E0C9" w14:textId="0E978307" w:rsidR="001F54A5" w:rsidRPr="008961D3" w:rsidRDefault="0020385B" w:rsidP="008F1686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="001317D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972A28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แสดงผลการทดสอบของดัชนีตลาดหุ้น</w:t>
      </w:r>
      <w:r w:rsidR="009F5DFC" w:rsidRPr="008961D3">
        <w:rPr>
          <w:rFonts w:ascii="TH SarabunPSK" w:hAnsi="TH SarabunPSK" w:cs="TH SarabunPSK" w:hint="cs"/>
          <w:b/>
          <w:bCs/>
          <w:sz w:val="32"/>
          <w:szCs w:val="32"/>
          <w:cs/>
        </w:rPr>
        <w:t>ในกลุ่ม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ประเทศแถบเอเชีย (</w:t>
      </w:r>
      <w:r w:rsidR="002A442F" w:rsidRPr="008961D3">
        <w:rPr>
          <w:rFonts w:ascii="TH SarabunPSK" w:hAnsi="TH SarabunPSK" w:cs="TH SarabunPSK"/>
          <w:b/>
          <w:bCs/>
          <w:sz w:val="32"/>
          <w:szCs w:val="32"/>
        </w:rPr>
        <w:t xml:space="preserve">Asian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>Stock Market</w:t>
      </w:r>
      <w:r w:rsidR="002A442F" w:rsidRPr="008961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Index)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รวมทั้งสิ้น 10 ดัชนี</w:t>
      </w:r>
      <w:r w:rsidR="001D4E85" w:rsidRPr="008961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D4E85" w:rsidRPr="008961D3">
        <w:rPr>
          <w:rFonts w:ascii="TH SarabunPSK" w:hAnsi="TH SarabunPSK" w:cs="TH SarabunPSK" w:hint="cs"/>
          <w:b/>
          <w:bCs/>
          <w:sz w:val="32"/>
          <w:szCs w:val="32"/>
          <w:cs/>
        </w:rPr>
        <w:t>โดย</w:t>
      </w:r>
      <w:r w:rsidR="00603A2F"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="008961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ช่วงข้อมูลตั้งแต่ปี </w:t>
      </w:r>
      <w:r w:rsidR="001D4E85"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2013 </w:t>
      </w:r>
      <w:r w:rsidR="008961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ถึง </w:t>
      </w:r>
      <w:r w:rsidR="001D4E85" w:rsidRPr="008961D3">
        <w:rPr>
          <w:rFonts w:ascii="TH SarabunPSK" w:hAnsi="TH SarabunPSK" w:cs="TH SarabunPSK"/>
          <w:b/>
          <w:bCs/>
          <w:sz w:val="32"/>
          <w:szCs w:val="32"/>
          <w:cs/>
        </w:rPr>
        <w:t>2023</w:t>
      </w:r>
      <w:r w:rsidR="00686F5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ของกลยุทธ์</w:t>
      </w:r>
      <w:r w:rsidR="00217F8D" w:rsidRPr="008961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17F8D" w:rsidRPr="008961D3">
        <w:rPr>
          <w:rFonts w:ascii="TH SarabunPSK" w:hAnsi="TH SarabunPSK" w:cs="TH SarabunPSK"/>
          <w:b/>
          <w:bCs/>
          <w:sz w:val="32"/>
          <w:szCs w:val="32"/>
        </w:rPr>
        <w:t xml:space="preserve">MACD </w:t>
      </w:r>
      <w:r w:rsidR="00592456">
        <w:rPr>
          <w:rFonts w:ascii="TH SarabunPSK" w:hAnsi="TH SarabunPSK" w:cs="TH SarabunPSK"/>
          <w:b/>
          <w:bCs/>
          <w:sz w:val="32"/>
          <w:szCs w:val="32"/>
        </w:rPr>
        <w:t>crosses zero</w:t>
      </w:r>
      <w:r w:rsidR="0042224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A442F" w:rsidRPr="008961D3">
        <w:rPr>
          <w:rFonts w:ascii="TH SarabunPSK" w:hAnsi="TH SarabunPSK" w:cs="TH SarabunPSK"/>
          <w:b/>
          <w:bCs/>
          <w:sz w:val="32"/>
          <w:szCs w:val="32"/>
        </w:rPr>
        <w:t>(</w:t>
      </w:r>
      <w:r w:rsidR="00217F8D" w:rsidRPr="008961D3">
        <w:rPr>
          <w:rFonts w:ascii="TH SarabunPSK" w:hAnsi="TH SarabunPSK" w:cs="TH SarabunPSK"/>
          <w:b/>
          <w:bCs/>
          <w:sz w:val="32"/>
          <w:szCs w:val="32"/>
        </w:rPr>
        <w:t xml:space="preserve">Rule </w:t>
      </w:r>
      <w:r w:rsidR="00217F8D" w:rsidRPr="008961D3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2A442F" w:rsidRPr="008961D3">
        <w:rPr>
          <w:rFonts w:ascii="TH SarabunPSK" w:hAnsi="TH SarabunPSK" w:cs="TH SarabunPSK"/>
          <w:b/>
          <w:bCs/>
          <w:sz w:val="32"/>
          <w:szCs w:val="32"/>
        </w:rPr>
        <w:t>)</w:t>
      </w:r>
      <w:r w:rsidR="00217F8D"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B45DD">
        <w:rPr>
          <w:rFonts w:ascii="TH SarabunPSK" w:hAnsi="TH SarabunPSK" w:cs="TH SarabunPSK" w:hint="cs"/>
          <w:b/>
          <w:bCs/>
          <w:sz w:val="32"/>
          <w:szCs w:val="32"/>
          <w:cs/>
        </w:rPr>
        <w:t>หลังปรับพารามิเตอร์</w:t>
      </w:r>
    </w:p>
    <w:p w14:paraId="53EB992E" w14:textId="77777777" w:rsidR="00CC373C" w:rsidRPr="008961D3" w:rsidRDefault="00CC373C" w:rsidP="0020385B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2612A19B" w14:textId="545F6080" w:rsidR="00D13685" w:rsidRPr="00CC373C" w:rsidRDefault="002D3C6E" w:rsidP="004A7754">
      <w:pPr>
        <w:pStyle w:val="NoSpacing"/>
        <w:jc w:val="thaiDistribute"/>
        <w:rPr>
          <w:rFonts w:ascii="TH SarabunPSK" w:hAnsi="TH SarabunPSK" w:cs="TH SarabunPSK"/>
          <w:sz w:val="28"/>
        </w:rPr>
      </w:pPr>
      <w:r w:rsidRPr="00CC373C">
        <w:rPr>
          <w:rFonts w:ascii="TH SarabunPSK" w:hAnsi="TH SarabunPSK" w:cs="TH SarabunPSK"/>
          <w:sz w:val="28"/>
          <w:cs/>
        </w:rPr>
        <w:t>ด</w:t>
      </w:r>
      <w:r w:rsidRPr="00CC373C">
        <w:rPr>
          <w:rFonts w:ascii="TH SarabunPSK" w:hAnsi="TH SarabunPSK" w:cs="TH SarabunPSK" w:hint="cs"/>
          <w:sz w:val="28"/>
          <w:cs/>
        </w:rPr>
        <w:t>ั</w:t>
      </w:r>
      <w:r w:rsidRPr="00CC373C">
        <w:rPr>
          <w:rFonts w:ascii="TH SarabunPSK" w:hAnsi="TH SarabunPSK" w:cs="TH SarabunPSK"/>
          <w:sz w:val="28"/>
          <w:cs/>
        </w:rPr>
        <w:t>ชนีราคาหล</w:t>
      </w:r>
      <w:r w:rsidRPr="00CC373C">
        <w:rPr>
          <w:rFonts w:ascii="TH SarabunPSK" w:hAnsi="TH SarabunPSK" w:cs="TH SarabunPSK" w:hint="cs"/>
          <w:sz w:val="28"/>
          <w:cs/>
        </w:rPr>
        <w:t>ั</w:t>
      </w:r>
      <w:r w:rsidRPr="00CC373C">
        <w:rPr>
          <w:rFonts w:ascii="TH SarabunPSK" w:hAnsi="TH SarabunPSK" w:cs="TH SarabunPSK"/>
          <w:sz w:val="28"/>
          <w:cs/>
        </w:rPr>
        <w:t>กทรัพย์ของเอเชียของกลยุทธ์</w:t>
      </w:r>
      <w:r w:rsidR="00303BC4" w:rsidRPr="00CC373C">
        <w:rPr>
          <w:rFonts w:ascii="TH SarabunPSK" w:hAnsi="TH SarabunPSK" w:cs="TH SarabunPSK" w:hint="cs"/>
          <w:sz w:val="28"/>
          <w:cs/>
        </w:rPr>
        <w:t xml:space="preserve"> </w:t>
      </w:r>
      <w:r w:rsidR="00303BC4" w:rsidRPr="00CC373C">
        <w:rPr>
          <w:rFonts w:ascii="TH SarabunPSK" w:hAnsi="TH SarabunPSK" w:cs="TH SarabunPSK"/>
          <w:sz w:val="28"/>
        </w:rPr>
        <w:t xml:space="preserve">MACD crosses zero (Rule </w:t>
      </w:r>
      <w:r w:rsidR="00303BC4" w:rsidRPr="00CC373C">
        <w:rPr>
          <w:rFonts w:ascii="TH SarabunPSK" w:hAnsi="TH SarabunPSK" w:cs="TH SarabunPSK"/>
          <w:sz w:val="28"/>
          <w:cs/>
        </w:rPr>
        <w:t>1)</w:t>
      </w:r>
      <w:r w:rsidRPr="00CC373C">
        <w:rPr>
          <w:rFonts w:ascii="TH SarabunPSK" w:hAnsi="TH SarabunPSK" w:cs="TH SarabunPSK"/>
          <w:sz w:val="28"/>
        </w:rPr>
        <w:t xml:space="preserve"> </w:t>
      </w:r>
      <w:r w:rsidRPr="00CC373C">
        <w:rPr>
          <w:rFonts w:ascii="TH SarabunPSK" w:hAnsi="TH SarabunPSK" w:cs="TH SarabunPSK" w:hint="cs"/>
          <w:sz w:val="28"/>
          <w:cs/>
        </w:rPr>
        <w:t>จากผลการทดสอบการวิจัย</w:t>
      </w:r>
      <w:r w:rsidR="00AF734A" w:rsidRPr="00CC373C">
        <w:rPr>
          <w:rFonts w:ascii="TH SarabunPSK" w:hAnsi="TH SarabunPSK" w:cs="TH SarabunPSK" w:hint="cs"/>
          <w:sz w:val="28"/>
          <w:cs/>
        </w:rPr>
        <w:t xml:space="preserve"> พบว่าดัชนีของตลาด </w:t>
      </w:r>
      <w:r w:rsidR="009A5878" w:rsidRPr="002E279A">
        <w:rPr>
          <w:rFonts w:ascii="TH SarabunPSK" w:hAnsi="TH SarabunPSK" w:cs="TH SarabunPSK"/>
          <w:sz w:val="28"/>
        </w:rPr>
        <w:t>China Shenzhen Stock Exchange (</w:t>
      </w:r>
      <w:r w:rsidR="009A5878" w:rsidRPr="002E279A">
        <w:rPr>
          <w:rFonts w:ascii="TH SarabunPSK" w:hAnsi="TH SarabunPSK" w:cs="TH SarabunPSK"/>
          <w:sz w:val="28"/>
          <w:cs/>
        </w:rPr>
        <w:t>399001.</w:t>
      </w:r>
      <w:r w:rsidR="009A5878" w:rsidRPr="002E279A">
        <w:rPr>
          <w:rFonts w:ascii="TH SarabunPSK" w:hAnsi="TH SarabunPSK" w:cs="TH SarabunPSK"/>
          <w:sz w:val="28"/>
        </w:rPr>
        <w:t>SZ)</w:t>
      </w:r>
      <w:r w:rsidR="00DE1E1E">
        <w:rPr>
          <w:rFonts w:ascii="TH SarabunPSK" w:hAnsi="TH SarabunPSK" w:cs="TH SarabunPSK"/>
          <w:sz w:val="28"/>
        </w:rPr>
        <w:t>,</w:t>
      </w:r>
      <w:r w:rsidR="009A5878" w:rsidRPr="002E279A">
        <w:rPr>
          <w:rFonts w:ascii="TH SarabunPSK" w:hAnsi="TH SarabunPSK" w:cs="TH SarabunPSK"/>
          <w:sz w:val="28"/>
        </w:rPr>
        <w:t xml:space="preserve"> China Shanghai Stock Exchange (000001</w:t>
      </w:r>
      <w:r w:rsidR="009A5878" w:rsidRPr="002E279A">
        <w:rPr>
          <w:rFonts w:ascii="TH SarabunPSK" w:hAnsi="TH SarabunPSK" w:cs="TH SarabunPSK"/>
          <w:sz w:val="28"/>
          <w:cs/>
        </w:rPr>
        <w:t>.</w:t>
      </w:r>
      <w:r w:rsidR="009A5878" w:rsidRPr="002E279A">
        <w:rPr>
          <w:rFonts w:ascii="TH SarabunPSK" w:hAnsi="TH SarabunPSK" w:cs="TH SarabunPSK"/>
          <w:sz w:val="28"/>
        </w:rPr>
        <w:t xml:space="preserve">SS) </w:t>
      </w:r>
      <w:r w:rsidR="00AB3600" w:rsidRPr="00CC373C">
        <w:rPr>
          <w:rFonts w:ascii="TH SarabunPSK" w:hAnsi="TH SarabunPSK" w:cs="TH SarabunPSK" w:hint="cs"/>
          <w:sz w:val="28"/>
          <w:cs/>
        </w:rPr>
        <w:t xml:space="preserve">และ </w:t>
      </w:r>
      <w:r w:rsidR="00AB3600" w:rsidRPr="00CC373C">
        <w:rPr>
          <w:rFonts w:ascii="TH SarabunPSK" w:hAnsi="TH SarabunPSK" w:cs="TH SarabunPSK"/>
          <w:sz w:val="28"/>
        </w:rPr>
        <w:t>Singapore Exchange</w:t>
      </w:r>
      <w:r w:rsidR="00AB3600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AB3600" w:rsidRPr="00CC373C">
        <w:rPr>
          <w:rFonts w:ascii="TH SarabunPSK" w:hAnsi="TH SarabunPSK" w:cs="TH SarabunPSK"/>
          <w:sz w:val="28"/>
        </w:rPr>
        <w:t>^STI</w:t>
      </w:r>
      <w:r w:rsidR="00AB3600" w:rsidRPr="00CC373C">
        <w:rPr>
          <w:rFonts w:ascii="TH SarabunPSK" w:hAnsi="TH SarabunPSK" w:cs="TH SarabunPSK" w:hint="cs"/>
          <w:sz w:val="28"/>
          <w:cs/>
        </w:rPr>
        <w:t>)</w:t>
      </w:r>
      <w:r w:rsidR="00AB3600" w:rsidRPr="00CC373C">
        <w:rPr>
          <w:rFonts w:ascii="TH SarabunPSK" w:hAnsi="TH SarabunPSK" w:cs="TH SarabunPSK"/>
          <w:sz w:val="28"/>
        </w:rPr>
        <w:t xml:space="preserve"> </w:t>
      </w:r>
      <w:r w:rsidR="004A7754" w:rsidRPr="00CC373C">
        <w:rPr>
          <w:rFonts w:ascii="TH SarabunPSK" w:hAnsi="TH SarabunPSK" w:cs="TH SarabunPSK" w:hint="cs"/>
          <w:sz w:val="28"/>
          <w:cs/>
        </w:rPr>
        <w:t xml:space="preserve">รวม </w:t>
      </w:r>
      <w:r w:rsidR="009A5878">
        <w:rPr>
          <w:rFonts w:ascii="TH SarabunPSK" w:hAnsi="TH SarabunPSK" w:cs="TH SarabunPSK"/>
          <w:sz w:val="28"/>
        </w:rPr>
        <w:t>3</w:t>
      </w:r>
      <w:r w:rsidR="004A7754" w:rsidRPr="00CC373C">
        <w:rPr>
          <w:rFonts w:ascii="TH SarabunPSK" w:hAnsi="TH SarabunPSK" w:cs="TH SarabunPSK" w:hint="cs"/>
          <w:sz w:val="28"/>
          <w:cs/>
        </w:rPr>
        <w:t xml:space="preserve"> ดัชนี </w:t>
      </w:r>
      <w:r w:rsidR="001F54A5" w:rsidRPr="00CC373C">
        <w:rPr>
          <w:rFonts w:ascii="TH SarabunPSK" w:hAnsi="TH SarabunPSK" w:cs="TH SarabunPSK" w:hint="cs"/>
          <w:sz w:val="28"/>
          <w:cs/>
        </w:rPr>
        <w:t>เมื่อเชื่อ</w:t>
      </w:r>
      <w:r w:rsidR="00FB45DD" w:rsidRPr="00CC373C">
        <w:rPr>
          <w:rFonts w:ascii="TH SarabunPSK" w:hAnsi="TH SarabunPSK" w:cs="TH SarabunPSK" w:hint="cs"/>
          <w:sz w:val="28"/>
          <w:cs/>
        </w:rPr>
        <w:t>สัญญา</w:t>
      </w:r>
      <w:r w:rsidR="00DD2A98" w:rsidRPr="00CC373C">
        <w:rPr>
          <w:rFonts w:ascii="TH SarabunPSK" w:hAnsi="TH SarabunPSK" w:cs="TH SarabunPSK" w:hint="cs"/>
          <w:sz w:val="28"/>
          <w:cs/>
        </w:rPr>
        <w:t>ณ</w:t>
      </w:r>
      <w:r w:rsidR="00FB45DD" w:rsidRPr="00CC373C">
        <w:rPr>
          <w:rFonts w:ascii="TH SarabunPSK" w:hAnsi="TH SarabunPSK" w:cs="TH SarabunPSK" w:hint="cs"/>
          <w:sz w:val="28"/>
          <w:cs/>
        </w:rPr>
        <w:t>ซื้อ</w:t>
      </w:r>
      <w:r w:rsidR="00E43ADC">
        <w:rPr>
          <w:rFonts w:ascii="TH SarabunPSK" w:hAnsi="TH SarabunPSK" w:cs="TH SarabunPSK" w:hint="cs"/>
          <w:sz w:val="28"/>
          <w:cs/>
        </w:rPr>
        <w:t>และขาย</w:t>
      </w:r>
      <w:r w:rsidR="00754594" w:rsidRPr="00CC373C">
        <w:rPr>
          <w:rFonts w:ascii="TH SarabunPSK" w:hAnsi="TH SarabunPSK" w:cs="TH SarabunPSK" w:hint="cs"/>
          <w:sz w:val="28"/>
          <w:cs/>
        </w:rPr>
        <w:t>จะ</w:t>
      </w:r>
      <w:r w:rsidRPr="00CC373C">
        <w:rPr>
          <w:rFonts w:ascii="TH SarabunPSK" w:hAnsi="TH SarabunPSK" w:cs="TH SarabunPSK"/>
          <w:sz w:val="28"/>
          <w:cs/>
        </w:rPr>
        <w:t>มีค่าเฉลี่ยผลตอบแทน 10 ว</w:t>
      </w:r>
      <w:r w:rsidRPr="00CC373C">
        <w:rPr>
          <w:rFonts w:ascii="TH SarabunPSK" w:hAnsi="TH SarabunPSK" w:cs="TH SarabunPSK" w:hint="cs"/>
          <w:sz w:val="28"/>
          <w:cs/>
        </w:rPr>
        <w:t>ั</w:t>
      </w:r>
      <w:r w:rsidRPr="00CC373C">
        <w:rPr>
          <w:rFonts w:ascii="TH SarabunPSK" w:hAnsi="TH SarabunPSK" w:cs="TH SarabunPSK"/>
          <w:sz w:val="28"/>
          <w:cs/>
        </w:rPr>
        <w:t>น</w:t>
      </w:r>
      <w:r w:rsidR="009424C7" w:rsidRPr="00CC373C">
        <w:rPr>
          <w:rFonts w:ascii="TH SarabunPSK" w:hAnsi="TH SarabunPSK" w:cs="TH SarabunPSK" w:hint="cs"/>
          <w:sz w:val="28"/>
          <w:cs/>
        </w:rPr>
        <w:t>มากกว่า</w:t>
      </w:r>
      <w:r w:rsidR="00754594" w:rsidRPr="00CC373C">
        <w:rPr>
          <w:rFonts w:ascii="TH SarabunPSK" w:hAnsi="TH SarabunPSK" w:cs="TH SarabunPSK" w:hint="cs"/>
          <w:sz w:val="28"/>
          <w:cs/>
        </w:rPr>
        <w:t>กลยุทธ์ซื้อและถือ</w:t>
      </w:r>
      <w:r w:rsidR="00D1266F" w:rsidRPr="00CC373C">
        <w:rPr>
          <w:rFonts w:ascii="TH SarabunPSK" w:hAnsi="TH SarabunPSK" w:cs="TH SarabunPSK" w:hint="cs"/>
          <w:sz w:val="28"/>
          <w:cs/>
        </w:rPr>
        <w:t>อย่างมีนัยสำคัญ</w:t>
      </w:r>
      <w:r w:rsidR="0090146C" w:rsidRPr="00CC373C">
        <w:rPr>
          <w:rFonts w:ascii="TH SarabunPSK" w:hAnsi="TH SarabunPSK" w:cs="TH SarabunPSK" w:hint="cs"/>
          <w:sz w:val="28"/>
          <w:cs/>
        </w:rPr>
        <w:t xml:space="preserve"> และพบว่าดัชนีของตลาด</w:t>
      </w:r>
      <w:r w:rsidR="0090146C" w:rsidRPr="00CC373C">
        <w:rPr>
          <w:rFonts w:ascii="TH SarabunPSK" w:hAnsi="TH SarabunPSK" w:cs="TH SarabunPSK"/>
          <w:sz w:val="28"/>
        </w:rPr>
        <w:t xml:space="preserve"> Bombay Stock Exchange</w:t>
      </w:r>
      <w:r w:rsidR="0090146C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90146C" w:rsidRPr="00CC373C">
        <w:rPr>
          <w:rFonts w:ascii="TH SarabunPSK" w:hAnsi="TH SarabunPSK" w:cs="TH SarabunPSK"/>
          <w:sz w:val="28"/>
        </w:rPr>
        <w:t>^BSESN</w:t>
      </w:r>
      <w:r w:rsidR="0090146C" w:rsidRPr="00CC373C">
        <w:rPr>
          <w:rFonts w:ascii="TH SarabunPSK" w:hAnsi="TH SarabunPSK" w:cs="TH SarabunPSK" w:hint="cs"/>
          <w:sz w:val="28"/>
          <w:cs/>
        </w:rPr>
        <w:t>)</w:t>
      </w:r>
      <w:r w:rsidR="0090146C" w:rsidRPr="00CC373C">
        <w:rPr>
          <w:rFonts w:ascii="TH SarabunPSK" w:hAnsi="TH SarabunPSK" w:cs="TH SarabunPSK"/>
          <w:sz w:val="28"/>
        </w:rPr>
        <w:t xml:space="preserve">, </w:t>
      </w:r>
      <w:r w:rsidR="00C902AF" w:rsidRPr="002E279A">
        <w:rPr>
          <w:rFonts w:ascii="TH SarabunPSK" w:hAnsi="TH SarabunPSK" w:cs="TH SarabunPSK"/>
          <w:sz w:val="28"/>
        </w:rPr>
        <w:t>China Shenzhen Stock Exchange (</w:t>
      </w:r>
      <w:r w:rsidR="00C902AF" w:rsidRPr="002E279A">
        <w:rPr>
          <w:rFonts w:ascii="TH SarabunPSK" w:hAnsi="TH SarabunPSK" w:cs="TH SarabunPSK"/>
          <w:sz w:val="28"/>
          <w:cs/>
        </w:rPr>
        <w:t>399001.</w:t>
      </w:r>
      <w:r w:rsidR="00C902AF" w:rsidRPr="002E279A">
        <w:rPr>
          <w:rFonts w:ascii="TH SarabunPSK" w:hAnsi="TH SarabunPSK" w:cs="TH SarabunPSK"/>
          <w:sz w:val="28"/>
        </w:rPr>
        <w:t>SZ)</w:t>
      </w:r>
      <w:r w:rsidR="00DE1E1E">
        <w:rPr>
          <w:rFonts w:ascii="TH SarabunPSK" w:hAnsi="TH SarabunPSK" w:cs="TH SarabunPSK"/>
          <w:sz w:val="28"/>
        </w:rPr>
        <w:t>,</w:t>
      </w:r>
      <w:r w:rsidR="00110A95">
        <w:rPr>
          <w:rFonts w:ascii="TH SarabunPSK" w:hAnsi="TH SarabunPSK" w:cs="TH SarabunPSK"/>
          <w:sz w:val="28"/>
        </w:rPr>
        <w:t xml:space="preserve"> </w:t>
      </w:r>
      <w:r w:rsidR="00110A95" w:rsidRPr="002E279A">
        <w:rPr>
          <w:rFonts w:ascii="TH SarabunPSK" w:hAnsi="TH SarabunPSK" w:cs="TH SarabunPSK"/>
          <w:sz w:val="28"/>
        </w:rPr>
        <w:t>China Shanghai Stock Exchange (000001</w:t>
      </w:r>
      <w:r w:rsidR="00110A95" w:rsidRPr="002E279A">
        <w:rPr>
          <w:rFonts w:ascii="TH SarabunPSK" w:hAnsi="TH SarabunPSK" w:cs="TH SarabunPSK"/>
          <w:sz w:val="28"/>
          <w:cs/>
        </w:rPr>
        <w:t>.</w:t>
      </w:r>
      <w:r w:rsidR="00110A95" w:rsidRPr="002E279A">
        <w:rPr>
          <w:rFonts w:ascii="TH SarabunPSK" w:hAnsi="TH SarabunPSK" w:cs="TH SarabunPSK"/>
          <w:sz w:val="28"/>
        </w:rPr>
        <w:t>SS)</w:t>
      </w:r>
      <w:r w:rsidR="00DE1E1E">
        <w:rPr>
          <w:rFonts w:ascii="TH SarabunPSK" w:hAnsi="TH SarabunPSK" w:cs="TH SarabunPSK"/>
          <w:sz w:val="28"/>
        </w:rPr>
        <w:t>,</w:t>
      </w:r>
      <w:r w:rsidR="0090146C" w:rsidRPr="00CC373C">
        <w:rPr>
          <w:rFonts w:ascii="TH SarabunPSK" w:hAnsi="TH SarabunPSK" w:cs="TH SarabunPSK"/>
          <w:sz w:val="28"/>
        </w:rPr>
        <w:t xml:space="preserve"> Korea Exchange</w:t>
      </w:r>
      <w:r w:rsidR="0090146C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90146C" w:rsidRPr="00CC373C">
        <w:rPr>
          <w:rFonts w:ascii="TH SarabunPSK" w:hAnsi="TH SarabunPSK" w:cs="TH SarabunPSK"/>
          <w:sz w:val="28"/>
        </w:rPr>
        <w:t>^KS</w:t>
      </w:r>
      <w:r w:rsidR="0090146C" w:rsidRPr="00CC373C">
        <w:rPr>
          <w:rFonts w:ascii="TH SarabunPSK" w:hAnsi="TH SarabunPSK" w:cs="TH SarabunPSK"/>
          <w:sz w:val="28"/>
          <w:cs/>
        </w:rPr>
        <w:t>11</w:t>
      </w:r>
      <w:r w:rsidR="0090146C" w:rsidRPr="00CC373C">
        <w:rPr>
          <w:rFonts w:ascii="TH SarabunPSK" w:hAnsi="TH SarabunPSK" w:cs="TH SarabunPSK" w:hint="cs"/>
          <w:sz w:val="28"/>
          <w:cs/>
        </w:rPr>
        <w:t>)</w:t>
      </w:r>
      <w:r w:rsidR="0090146C" w:rsidRPr="00CC373C">
        <w:rPr>
          <w:rFonts w:ascii="TH SarabunPSK" w:hAnsi="TH SarabunPSK" w:cs="TH SarabunPSK"/>
          <w:sz w:val="28"/>
        </w:rPr>
        <w:t xml:space="preserve">, </w:t>
      </w:r>
      <w:r w:rsidR="0090146C" w:rsidRPr="00CC373C">
        <w:rPr>
          <w:rFonts w:ascii="TH SarabunPSK" w:hAnsi="TH SarabunPSK" w:cs="TH SarabunPSK" w:hint="cs"/>
          <w:sz w:val="28"/>
          <w:cs/>
        </w:rPr>
        <w:t xml:space="preserve">และ </w:t>
      </w:r>
      <w:r w:rsidR="0090146C" w:rsidRPr="00CC373C">
        <w:rPr>
          <w:rFonts w:ascii="TH SarabunPSK" w:hAnsi="TH SarabunPSK" w:cs="TH SarabunPSK"/>
          <w:sz w:val="28"/>
        </w:rPr>
        <w:t>Taiwan Stock Exchange</w:t>
      </w:r>
      <w:r w:rsidR="0090146C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90146C" w:rsidRPr="00CC373C">
        <w:rPr>
          <w:rFonts w:ascii="TH SarabunPSK" w:hAnsi="TH SarabunPSK" w:cs="TH SarabunPSK"/>
          <w:sz w:val="28"/>
        </w:rPr>
        <w:t>^TWII</w:t>
      </w:r>
      <w:r w:rsidR="0090146C" w:rsidRPr="00CC373C">
        <w:rPr>
          <w:rFonts w:ascii="TH SarabunPSK" w:hAnsi="TH SarabunPSK" w:cs="TH SarabunPSK" w:hint="cs"/>
          <w:sz w:val="28"/>
          <w:cs/>
        </w:rPr>
        <w:t xml:space="preserve">) </w:t>
      </w:r>
      <w:r w:rsidR="00153FD8" w:rsidRPr="00CC373C">
        <w:rPr>
          <w:rFonts w:ascii="TH SarabunPSK" w:hAnsi="TH SarabunPSK" w:cs="TH SarabunPSK" w:hint="cs"/>
          <w:sz w:val="28"/>
          <w:cs/>
        </w:rPr>
        <w:t xml:space="preserve">รวม 5 ดัชนี </w:t>
      </w:r>
      <w:r w:rsidR="0090146C" w:rsidRPr="00CC373C">
        <w:rPr>
          <w:rFonts w:ascii="TH SarabunPSK" w:hAnsi="TH SarabunPSK" w:cs="TH SarabunPSK"/>
          <w:sz w:val="28"/>
          <w:cs/>
        </w:rPr>
        <w:t>เมื่อเชื่อสัญญาณ</w:t>
      </w:r>
      <w:r w:rsidR="0050705F">
        <w:rPr>
          <w:rFonts w:ascii="TH SarabunPSK" w:hAnsi="TH SarabunPSK" w:cs="TH SarabunPSK" w:hint="cs"/>
          <w:sz w:val="28"/>
          <w:cs/>
        </w:rPr>
        <w:t>ซื้อ</w:t>
      </w:r>
      <w:r w:rsidR="0090146C" w:rsidRPr="00CC373C">
        <w:rPr>
          <w:rFonts w:ascii="TH SarabunPSK" w:hAnsi="TH SarabunPSK" w:cs="TH SarabunPSK"/>
          <w:sz w:val="28"/>
          <w:cs/>
        </w:rPr>
        <w:t>จะมีค่าเฉลี่ยผลตอบแทน 10 วันมากกว่า</w:t>
      </w:r>
      <w:r w:rsidR="005F4584" w:rsidRPr="00CC373C">
        <w:rPr>
          <w:rFonts w:ascii="TH SarabunPSK" w:hAnsi="TH SarabunPSK" w:cs="TH SarabunPSK" w:hint="cs"/>
          <w:sz w:val="28"/>
          <w:cs/>
        </w:rPr>
        <w:t>ของ</w:t>
      </w:r>
      <w:r w:rsidR="0090146C" w:rsidRPr="00CC373C">
        <w:rPr>
          <w:rFonts w:ascii="TH SarabunPSK" w:hAnsi="TH SarabunPSK" w:cs="TH SarabunPSK"/>
          <w:sz w:val="28"/>
          <w:cs/>
        </w:rPr>
        <w:t>กลยุทธ์ซื้อและถืออย่างมีนัยสำคัญ</w:t>
      </w:r>
      <w:r w:rsidR="004A7754" w:rsidRPr="00CC373C">
        <w:rPr>
          <w:rFonts w:ascii="TH SarabunPSK" w:hAnsi="TH SarabunPSK" w:cs="TH SarabunPSK" w:hint="cs"/>
          <w:sz w:val="28"/>
          <w:cs/>
        </w:rPr>
        <w:t xml:space="preserve"> </w:t>
      </w:r>
      <w:r w:rsidR="006250B0" w:rsidRPr="00CC373C">
        <w:rPr>
          <w:rFonts w:ascii="TH SarabunPSK" w:hAnsi="TH SarabunPSK" w:cs="TH SarabunPSK" w:hint="cs"/>
          <w:sz w:val="28"/>
          <w:cs/>
        </w:rPr>
        <w:t xml:space="preserve">และสุดท้ายพบว่าดัชนีของตลาด </w:t>
      </w:r>
      <w:r w:rsidR="006250B0" w:rsidRPr="00CC373C">
        <w:rPr>
          <w:rFonts w:ascii="TH SarabunPSK" w:hAnsi="TH SarabunPSK" w:cs="TH SarabunPSK"/>
          <w:sz w:val="28"/>
        </w:rPr>
        <w:t>Tokyo Stock Exchange</w:t>
      </w:r>
      <w:r w:rsidR="006250B0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6250B0" w:rsidRPr="00CC373C">
        <w:rPr>
          <w:rFonts w:ascii="TH SarabunPSK" w:hAnsi="TH SarabunPSK" w:cs="TH SarabunPSK"/>
          <w:sz w:val="28"/>
        </w:rPr>
        <w:t>^N</w:t>
      </w:r>
      <w:r w:rsidR="006250B0" w:rsidRPr="00CC373C">
        <w:rPr>
          <w:rFonts w:ascii="TH SarabunPSK" w:hAnsi="TH SarabunPSK" w:cs="TH SarabunPSK"/>
          <w:sz w:val="28"/>
          <w:cs/>
        </w:rPr>
        <w:t>225</w:t>
      </w:r>
      <w:r w:rsidR="006250B0" w:rsidRPr="00CC373C">
        <w:rPr>
          <w:rFonts w:ascii="TH SarabunPSK" w:hAnsi="TH SarabunPSK" w:cs="TH SarabunPSK" w:hint="cs"/>
          <w:sz w:val="28"/>
          <w:cs/>
        </w:rPr>
        <w:t>)</w:t>
      </w:r>
      <w:r w:rsidR="006250B0" w:rsidRPr="00CC373C">
        <w:rPr>
          <w:rFonts w:ascii="TH SarabunPSK" w:hAnsi="TH SarabunPSK" w:cs="TH SarabunPSK"/>
          <w:sz w:val="28"/>
        </w:rPr>
        <w:t>, Hong Kong Stock Exchange</w:t>
      </w:r>
      <w:r w:rsidR="006250B0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6250B0" w:rsidRPr="00CC373C">
        <w:rPr>
          <w:rFonts w:ascii="TH SarabunPSK" w:hAnsi="TH SarabunPSK" w:cs="TH SarabunPSK"/>
          <w:sz w:val="28"/>
        </w:rPr>
        <w:t>^HSI</w:t>
      </w:r>
      <w:r w:rsidR="006250B0" w:rsidRPr="00CC373C">
        <w:rPr>
          <w:rFonts w:ascii="TH SarabunPSK" w:hAnsi="TH SarabunPSK" w:cs="TH SarabunPSK" w:hint="cs"/>
          <w:sz w:val="28"/>
        </w:rPr>
        <w:t>)</w:t>
      </w:r>
      <w:r w:rsidR="00A51712">
        <w:rPr>
          <w:rFonts w:ascii="TH SarabunPSK" w:hAnsi="TH SarabunPSK" w:cs="TH SarabunPSK"/>
          <w:sz w:val="28"/>
        </w:rPr>
        <w:t xml:space="preserve">, </w:t>
      </w:r>
      <w:r w:rsidR="00A51712" w:rsidRPr="00CC373C">
        <w:rPr>
          <w:rFonts w:ascii="TH SarabunPSK" w:hAnsi="TH SarabunPSK" w:cs="TH SarabunPSK"/>
          <w:sz w:val="28"/>
        </w:rPr>
        <w:t>National Stock Exchange (^NSEI)</w:t>
      </w:r>
      <w:r w:rsidR="00DF40D8">
        <w:rPr>
          <w:rFonts w:ascii="TH SarabunPSK" w:hAnsi="TH SarabunPSK" w:cs="TH SarabunPSK"/>
          <w:sz w:val="28"/>
        </w:rPr>
        <w:t xml:space="preserve">, </w:t>
      </w:r>
      <w:r w:rsidR="001642DC" w:rsidRPr="00CC373C">
        <w:rPr>
          <w:rFonts w:ascii="TH SarabunPSK" w:hAnsi="TH SarabunPSK" w:cs="TH SarabunPSK" w:hint="cs"/>
          <w:sz w:val="28"/>
          <w:cs/>
        </w:rPr>
        <w:t>และ</w:t>
      </w:r>
      <w:r w:rsidR="00DF40D8" w:rsidRPr="002E279A">
        <w:rPr>
          <w:rFonts w:ascii="TH SarabunPSK" w:hAnsi="TH SarabunPSK" w:cs="TH SarabunPSK" w:hint="cs"/>
          <w:sz w:val="28"/>
        </w:rPr>
        <w:t xml:space="preserve"> </w:t>
      </w:r>
      <w:r w:rsidR="00DF40D8" w:rsidRPr="002E279A">
        <w:rPr>
          <w:rFonts w:ascii="TH SarabunPSK" w:hAnsi="TH SarabunPSK" w:cs="TH SarabunPSK"/>
          <w:sz w:val="28"/>
        </w:rPr>
        <w:t>Singapore Exchange (^STI)</w:t>
      </w:r>
      <w:r w:rsidR="00DF40D8">
        <w:rPr>
          <w:rFonts w:ascii="TH SarabunPSK" w:hAnsi="TH SarabunPSK" w:cs="TH SarabunPSK"/>
          <w:sz w:val="28"/>
        </w:rPr>
        <w:t xml:space="preserve"> </w:t>
      </w:r>
      <w:r w:rsidR="006250B0" w:rsidRPr="00CC373C">
        <w:rPr>
          <w:rFonts w:ascii="TH SarabunPSK" w:hAnsi="TH SarabunPSK" w:cs="TH SarabunPSK" w:hint="cs"/>
          <w:sz w:val="28"/>
          <w:cs/>
        </w:rPr>
        <w:t xml:space="preserve">รวม </w:t>
      </w:r>
      <w:r w:rsidR="00DF40D8">
        <w:rPr>
          <w:rFonts w:ascii="TH SarabunPSK" w:hAnsi="TH SarabunPSK" w:cs="TH SarabunPSK"/>
          <w:sz w:val="28"/>
        </w:rPr>
        <w:t>4</w:t>
      </w:r>
      <w:r w:rsidR="006250B0" w:rsidRPr="00CC373C">
        <w:rPr>
          <w:rFonts w:ascii="TH SarabunPSK" w:hAnsi="TH SarabunPSK" w:cs="TH SarabunPSK" w:hint="cs"/>
          <w:sz w:val="28"/>
          <w:cs/>
        </w:rPr>
        <w:t xml:space="preserve"> ดัชนี</w:t>
      </w:r>
      <w:r w:rsidR="006B260A" w:rsidRPr="00CC373C">
        <w:rPr>
          <w:rFonts w:ascii="TH SarabunPSK" w:hAnsi="TH SarabunPSK" w:cs="TH SarabunPSK" w:hint="cs"/>
          <w:sz w:val="28"/>
          <w:cs/>
        </w:rPr>
        <w:t xml:space="preserve"> เมื่อเชื่อสัญญาณขาย</w:t>
      </w:r>
      <w:r w:rsidR="00173708" w:rsidRPr="00CC373C">
        <w:rPr>
          <w:rFonts w:ascii="TH SarabunPSK" w:hAnsi="TH SarabunPSK" w:cs="TH SarabunPSK"/>
          <w:sz w:val="28"/>
          <w:cs/>
        </w:rPr>
        <w:t>จะมีค่าเฉลี่ยผลตอบแทน 10 วันมากกว่า</w:t>
      </w:r>
      <w:r w:rsidR="005F4584" w:rsidRPr="00CC373C">
        <w:rPr>
          <w:rFonts w:ascii="TH SarabunPSK" w:hAnsi="TH SarabunPSK" w:cs="TH SarabunPSK" w:hint="cs"/>
          <w:sz w:val="28"/>
          <w:cs/>
        </w:rPr>
        <w:t>ของ</w:t>
      </w:r>
      <w:r w:rsidR="00173708" w:rsidRPr="00CC373C">
        <w:rPr>
          <w:rFonts w:ascii="TH SarabunPSK" w:hAnsi="TH SarabunPSK" w:cs="TH SarabunPSK"/>
          <w:sz w:val="28"/>
          <w:cs/>
        </w:rPr>
        <w:t>กลยุทธ์ซื้อและถืออย่างมีนัยสำคัญ</w:t>
      </w:r>
      <w:r w:rsidR="009875C2">
        <w:rPr>
          <w:rFonts w:ascii="TH SarabunPSK" w:hAnsi="TH SarabunPSK" w:cs="TH SarabunPSK"/>
          <w:sz w:val="28"/>
        </w:rPr>
        <w:t xml:space="preserve"> </w:t>
      </w:r>
      <w:r w:rsidR="009875C2" w:rsidRPr="009875C2">
        <w:rPr>
          <w:rFonts w:ascii="TH SarabunPSK" w:hAnsi="TH SarabunPSK" w:cs="TH SarabunPSK" w:hint="cs"/>
          <w:sz w:val="28"/>
          <w:cs/>
        </w:rPr>
        <w:t>และตลาดนอกเหนือจากที่กล่าวมาไม่สามารถเอาชนะกลยุทธ์การซื้อและถือได้</w:t>
      </w:r>
    </w:p>
    <w:p w14:paraId="6BF37A9B" w14:textId="77777777" w:rsidR="00441AA1" w:rsidRPr="00441AA1" w:rsidRDefault="00441AA1" w:rsidP="00217F8D">
      <w:pPr>
        <w:pStyle w:val="NoSpacing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3A83186E" w14:textId="77777777">
        <w:trPr>
          <w:trHeight w:val="616"/>
        </w:trPr>
        <w:tc>
          <w:tcPr>
            <w:tcW w:w="993" w:type="dxa"/>
            <w:vAlign w:val="center"/>
          </w:tcPr>
          <w:p w14:paraId="157BAD82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44BC1D35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7FB950F1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036333D4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0FC7EC50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03C1778F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301448CC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15397528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5850381A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18851C9B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45A73402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26BB15EC" w14:textId="77777777" w:rsidTr="00604E64">
        <w:trPr>
          <w:trHeight w:val="616"/>
        </w:trPr>
        <w:tc>
          <w:tcPr>
            <w:tcW w:w="993" w:type="dxa"/>
            <w:vAlign w:val="center"/>
          </w:tcPr>
          <w:p w14:paraId="524CF66C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450834A7" w14:textId="77777777" w:rsidR="00604E64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3EA6ADF2" w14:textId="1FD4E2A9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(21,36,0)</w:t>
            </w:r>
          </w:p>
        </w:tc>
        <w:tc>
          <w:tcPr>
            <w:tcW w:w="851" w:type="dxa"/>
            <w:vAlign w:val="center"/>
          </w:tcPr>
          <w:p w14:paraId="1B6BE96B" w14:textId="4F6D4C19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16</w:t>
            </w:r>
          </w:p>
        </w:tc>
        <w:tc>
          <w:tcPr>
            <w:tcW w:w="850" w:type="dxa"/>
            <w:vAlign w:val="center"/>
          </w:tcPr>
          <w:p w14:paraId="15E672CF" w14:textId="2F0D2A47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19</w:t>
            </w:r>
          </w:p>
        </w:tc>
        <w:tc>
          <w:tcPr>
            <w:tcW w:w="992" w:type="dxa"/>
            <w:vAlign w:val="center"/>
          </w:tcPr>
          <w:p w14:paraId="44CF26DF" w14:textId="271BAC4D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2C362341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0.01349*</w:t>
            </w:r>
          </w:p>
          <w:p w14:paraId="288AA996" w14:textId="48382026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(1.564)</w:t>
            </w:r>
          </w:p>
        </w:tc>
        <w:tc>
          <w:tcPr>
            <w:tcW w:w="992" w:type="dxa"/>
            <w:vAlign w:val="center"/>
          </w:tcPr>
          <w:p w14:paraId="32696166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0.0091</w:t>
            </w:r>
          </w:p>
          <w:p w14:paraId="7BB25599" w14:textId="7F2B1248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(0.409)</w:t>
            </w:r>
          </w:p>
        </w:tc>
        <w:tc>
          <w:tcPr>
            <w:tcW w:w="850" w:type="dxa"/>
            <w:vAlign w:val="center"/>
          </w:tcPr>
          <w:p w14:paraId="038ABDEE" w14:textId="7F0BB586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0.75</w:t>
            </w:r>
          </w:p>
        </w:tc>
        <w:tc>
          <w:tcPr>
            <w:tcW w:w="851" w:type="dxa"/>
            <w:vAlign w:val="center"/>
          </w:tcPr>
          <w:p w14:paraId="7CA503F0" w14:textId="7F3FC29F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0.526</w:t>
            </w:r>
          </w:p>
        </w:tc>
        <w:tc>
          <w:tcPr>
            <w:tcW w:w="1276" w:type="dxa"/>
            <w:vAlign w:val="center"/>
          </w:tcPr>
          <w:p w14:paraId="752C2D36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0.01111</w:t>
            </w:r>
          </w:p>
          <w:p w14:paraId="2B95A3D6" w14:textId="0567AB88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(1.024)</w:t>
            </w:r>
          </w:p>
        </w:tc>
      </w:tr>
      <w:tr w:rsidR="001F1A86" w:rsidRPr="00541F70" w14:paraId="41C0A940" w14:textId="77777777" w:rsidTr="00604E64">
        <w:trPr>
          <w:trHeight w:val="616"/>
        </w:trPr>
        <w:tc>
          <w:tcPr>
            <w:tcW w:w="993" w:type="dxa"/>
            <w:vAlign w:val="center"/>
          </w:tcPr>
          <w:p w14:paraId="7244B5A7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26EBAA66" w14:textId="77777777" w:rsidR="00604E64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1A475E3F" w14:textId="66D8D18B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(19,29,0)</w:t>
            </w:r>
          </w:p>
        </w:tc>
        <w:tc>
          <w:tcPr>
            <w:tcW w:w="851" w:type="dxa"/>
            <w:vAlign w:val="center"/>
          </w:tcPr>
          <w:p w14:paraId="3EF74FFC" w14:textId="1FBE288F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26</w:t>
            </w:r>
          </w:p>
        </w:tc>
        <w:tc>
          <w:tcPr>
            <w:tcW w:w="850" w:type="dxa"/>
            <w:vAlign w:val="center"/>
          </w:tcPr>
          <w:p w14:paraId="30C439C2" w14:textId="5D26AEAB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26</w:t>
            </w:r>
          </w:p>
        </w:tc>
        <w:tc>
          <w:tcPr>
            <w:tcW w:w="992" w:type="dxa"/>
            <w:vAlign w:val="center"/>
          </w:tcPr>
          <w:p w14:paraId="72E89EB1" w14:textId="3007C338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14E24EAC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0.00058</w:t>
            </w:r>
          </w:p>
          <w:p w14:paraId="2A628860" w14:textId="33F33919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(-0.436)</w:t>
            </w:r>
          </w:p>
        </w:tc>
        <w:tc>
          <w:tcPr>
            <w:tcW w:w="992" w:type="dxa"/>
            <w:vAlign w:val="center"/>
          </w:tcPr>
          <w:p w14:paraId="5E528DF4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0.01294*</w:t>
            </w:r>
          </w:p>
          <w:p w14:paraId="7A1090CD" w14:textId="0FCA48AB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(1.335)</w:t>
            </w:r>
          </w:p>
        </w:tc>
        <w:tc>
          <w:tcPr>
            <w:tcW w:w="850" w:type="dxa"/>
            <w:vAlign w:val="center"/>
          </w:tcPr>
          <w:p w14:paraId="688FF378" w14:textId="272A5F85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0.615</w:t>
            </w:r>
          </w:p>
        </w:tc>
        <w:tc>
          <w:tcPr>
            <w:tcW w:w="851" w:type="dxa"/>
            <w:vAlign w:val="center"/>
          </w:tcPr>
          <w:p w14:paraId="757C2B1E" w14:textId="1F9F265E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0.654</w:t>
            </w:r>
          </w:p>
        </w:tc>
        <w:tc>
          <w:tcPr>
            <w:tcW w:w="1276" w:type="dxa"/>
            <w:vAlign w:val="center"/>
          </w:tcPr>
          <w:p w14:paraId="40FA5320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0.00676</w:t>
            </w:r>
          </w:p>
          <w:p w14:paraId="04FEE5C0" w14:textId="3ACF6249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(0.683)</w:t>
            </w:r>
          </w:p>
        </w:tc>
      </w:tr>
      <w:tr w:rsidR="001F1A86" w:rsidRPr="00541F70" w14:paraId="5AF9B5D4" w14:textId="77777777" w:rsidTr="00604E64">
        <w:trPr>
          <w:trHeight w:val="596"/>
        </w:trPr>
        <w:tc>
          <w:tcPr>
            <w:tcW w:w="993" w:type="dxa"/>
            <w:vAlign w:val="center"/>
          </w:tcPr>
          <w:p w14:paraId="1729E66D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7EF3256B" w14:textId="77777777" w:rsidR="00604E64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7EDBCC18" w14:textId="39F4C9EC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(11,34,0)</w:t>
            </w:r>
          </w:p>
        </w:tc>
        <w:tc>
          <w:tcPr>
            <w:tcW w:w="851" w:type="dxa"/>
            <w:vAlign w:val="center"/>
          </w:tcPr>
          <w:p w14:paraId="5131AE40" w14:textId="659B1FD2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29</w:t>
            </w:r>
          </w:p>
        </w:tc>
        <w:tc>
          <w:tcPr>
            <w:tcW w:w="850" w:type="dxa"/>
            <w:vAlign w:val="center"/>
          </w:tcPr>
          <w:p w14:paraId="79F6BF10" w14:textId="0B20B02E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30</w:t>
            </w:r>
          </w:p>
        </w:tc>
        <w:tc>
          <w:tcPr>
            <w:tcW w:w="992" w:type="dxa"/>
            <w:vAlign w:val="center"/>
          </w:tcPr>
          <w:p w14:paraId="0A0CC5A6" w14:textId="001395FA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5CDF1A13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-0.0031</w:t>
            </w:r>
          </w:p>
          <w:p w14:paraId="55E777AD" w14:textId="48F0E71D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(-0.306)</w:t>
            </w:r>
          </w:p>
        </w:tc>
        <w:tc>
          <w:tcPr>
            <w:tcW w:w="992" w:type="dxa"/>
            <w:vAlign w:val="center"/>
          </w:tcPr>
          <w:p w14:paraId="0761E438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0.01036*</w:t>
            </w:r>
          </w:p>
          <w:p w14:paraId="5877CBC3" w14:textId="201CAE92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(1.541)</w:t>
            </w:r>
          </w:p>
        </w:tc>
        <w:tc>
          <w:tcPr>
            <w:tcW w:w="850" w:type="dxa"/>
            <w:vAlign w:val="center"/>
          </w:tcPr>
          <w:p w14:paraId="06D0E9A9" w14:textId="775E1780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0.483</w:t>
            </w:r>
          </w:p>
        </w:tc>
        <w:tc>
          <w:tcPr>
            <w:tcW w:w="851" w:type="dxa"/>
            <w:vAlign w:val="center"/>
          </w:tcPr>
          <w:p w14:paraId="17A0A880" w14:textId="6FB87A31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0.633</w:t>
            </w:r>
          </w:p>
        </w:tc>
        <w:tc>
          <w:tcPr>
            <w:tcW w:w="1276" w:type="dxa"/>
            <w:vAlign w:val="center"/>
          </w:tcPr>
          <w:p w14:paraId="4FE62241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0.00375</w:t>
            </w:r>
          </w:p>
          <w:p w14:paraId="35DF84E3" w14:textId="5E53CCD6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(0.954)</w:t>
            </w:r>
          </w:p>
        </w:tc>
      </w:tr>
      <w:tr w:rsidR="001F1A86" w:rsidRPr="00541F70" w14:paraId="5D9AB621" w14:textId="77777777" w:rsidTr="00604E64">
        <w:trPr>
          <w:trHeight w:val="616"/>
        </w:trPr>
        <w:tc>
          <w:tcPr>
            <w:tcW w:w="993" w:type="dxa"/>
            <w:vAlign w:val="center"/>
          </w:tcPr>
          <w:p w14:paraId="38C17D27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0C36D328" w14:textId="77777777" w:rsidR="00604E64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625E3A12" w14:textId="50EF6D09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(23,38,0)</w:t>
            </w:r>
          </w:p>
        </w:tc>
        <w:tc>
          <w:tcPr>
            <w:tcW w:w="851" w:type="dxa"/>
            <w:vAlign w:val="center"/>
          </w:tcPr>
          <w:p w14:paraId="53E6B229" w14:textId="75069203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20</w:t>
            </w:r>
          </w:p>
        </w:tc>
        <w:tc>
          <w:tcPr>
            <w:tcW w:w="850" w:type="dxa"/>
            <w:vAlign w:val="center"/>
          </w:tcPr>
          <w:p w14:paraId="544D9EC4" w14:textId="181C6B2A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18</w:t>
            </w:r>
          </w:p>
        </w:tc>
        <w:tc>
          <w:tcPr>
            <w:tcW w:w="992" w:type="dxa"/>
            <w:vAlign w:val="center"/>
          </w:tcPr>
          <w:p w14:paraId="40D0B72B" w14:textId="1547D74B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50384A0F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0.01738*</w:t>
            </w:r>
          </w:p>
          <w:p w14:paraId="53D2BC4E" w14:textId="75F8433C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(1.41)</w:t>
            </w:r>
          </w:p>
        </w:tc>
        <w:tc>
          <w:tcPr>
            <w:tcW w:w="992" w:type="dxa"/>
            <w:vAlign w:val="center"/>
          </w:tcPr>
          <w:p w14:paraId="3FD2787F" w14:textId="517CEF44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0.00273</w:t>
            </w:r>
            <w:r w:rsidR="00C568B1">
              <w:rPr>
                <w:rFonts w:ascii="TH SarabunPSK" w:hAnsi="TH SarabunPSK" w:cs="TH SarabunPSK"/>
                <w:color w:val="000000"/>
                <w:szCs w:val="22"/>
              </w:rPr>
              <w:br/>
            </w: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(0.261)</w:t>
            </w:r>
          </w:p>
        </w:tc>
        <w:tc>
          <w:tcPr>
            <w:tcW w:w="850" w:type="dxa"/>
            <w:vAlign w:val="center"/>
          </w:tcPr>
          <w:p w14:paraId="08656E11" w14:textId="5C207ED6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</w:t>
            </w:r>
          </w:p>
        </w:tc>
        <w:tc>
          <w:tcPr>
            <w:tcW w:w="851" w:type="dxa"/>
            <w:vAlign w:val="center"/>
          </w:tcPr>
          <w:p w14:paraId="363C320E" w14:textId="65AEADD5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0.5</w:t>
            </w:r>
          </w:p>
        </w:tc>
        <w:tc>
          <w:tcPr>
            <w:tcW w:w="1276" w:type="dxa"/>
            <w:vAlign w:val="center"/>
          </w:tcPr>
          <w:p w14:paraId="501FC2F0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0.01044*</w:t>
            </w:r>
          </w:p>
          <w:p w14:paraId="7C1C1D3D" w14:textId="4ABD02C3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(1.334)</w:t>
            </w:r>
          </w:p>
        </w:tc>
      </w:tr>
      <w:tr w:rsidR="001F1A86" w:rsidRPr="00541F70" w14:paraId="429BC4C6" w14:textId="77777777" w:rsidTr="00604E64">
        <w:trPr>
          <w:trHeight w:val="616"/>
        </w:trPr>
        <w:tc>
          <w:tcPr>
            <w:tcW w:w="993" w:type="dxa"/>
            <w:vAlign w:val="center"/>
          </w:tcPr>
          <w:p w14:paraId="1349EB54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231861BB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432AEE24" w14:textId="13A459DE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(20,31,0)</w:t>
            </w:r>
          </w:p>
        </w:tc>
        <w:tc>
          <w:tcPr>
            <w:tcW w:w="851" w:type="dxa"/>
            <w:vAlign w:val="center"/>
          </w:tcPr>
          <w:p w14:paraId="60FEB0CB" w14:textId="023A7173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25</w:t>
            </w:r>
          </w:p>
        </w:tc>
        <w:tc>
          <w:tcPr>
            <w:tcW w:w="850" w:type="dxa"/>
            <w:vAlign w:val="center"/>
          </w:tcPr>
          <w:p w14:paraId="25D15428" w14:textId="171F0BC5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22</w:t>
            </w:r>
          </w:p>
        </w:tc>
        <w:tc>
          <w:tcPr>
            <w:tcW w:w="992" w:type="dxa"/>
            <w:vAlign w:val="center"/>
          </w:tcPr>
          <w:p w14:paraId="6A965866" w14:textId="1D133784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6FAAC5B5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0.01006*</w:t>
            </w:r>
          </w:p>
          <w:p w14:paraId="79624A41" w14:textId="1A7E05A2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(1.422)</w:t>
            </w:r>
          </w:p>
        </w:tc>
        <w:tc>
          <w:tcPr>
            <w:tcW w:w="992" w:type="dxa"/>
            <w:vAlign w:val="center"/>
          </w:tcPr>
          <w:p w14:paraId="383A92BC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0.00605</w:t>
            </w:r>
          </w:p>
          <w:p w14:paraId="68535AC6" w14:textId="7CC8A3A3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(0.598)</w:t>
            </w:r>
          </w:p>
        </w:tc>
        <w:tc>
          <w:tcPr>
            <w:tcW w:w="850" w:type="dxa"/>
            <w:vAlign w:val="center"/>
          </w:tcPr>
          <w:p w14:paraId="60CE42C8" w14:textId="27FFA409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0.68</w:t>
            </w:r>
          </w:p>
        </w:tc>
        <w:tc>
          <w:tcPr>
            <w:tcW w:w="851" w:type="dxa"/>
            <w:vAlign w:val="center"/>
          </w:tcPr>
          <w:p w14:paraId="63E4DF3A" w14:textId="1544B62D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0.5</w:t>
            </w:r>
          </w:p>
        </w:tc>
        <w:tc>
          <w:tcPr>
            <w:tcW w:w="1276" w:type="dxa"/>
            <w:vAlign w:val="center"/>
          </w:tcPr>
          <w:p w14:paraId="54F8F1B4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0.00818*</w:t>
            </w:r>
          </w:p>
          <w:p w14:paraId="6DF74841" w14:textId="6D8651B1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(1.394)</w:t>
            </w:r>
          </w:p>
        </w:tc>
      </w:tr>
      <w:tr w:rsidR="001F1A86" w:rsidRPr="00541F70" w14:paraId="200526F6" w14:textId="77777777" w:rsidTr="00604E64">
        <w:trPr>
          <w:trHeight w:val="616"/>
        </w:trPr>
        <w:tc>
          <w:tcPr>
            <w:tcW w:w="993" w:type="dxa"/>
            <w:vAlign w:val="center"/>
          </w:tcPr>
          <w:p w14:paraId="6CD8ADC7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755D7AEE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541DAB31" w14:textId="796A12BB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(29,39,0)</w:t>
            </w:r>
          </w:p>
        </w:tc>
        <w:tc>
          <w:tcPr>
            <w:tcW w:w="851" w:type="dxa"/>
            <w:vAlign w:val="center"/>
          </w:tcPr>
          <w:p w14:paraId="113D63C0" w14:textId="7EC83151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15</w:t>
            </w:r>
          </w:p>
        </w:tc>
        <w:tc>
          <w:tcPr>
            <w:tcW w:w="850" w:type="dxa"/>
            <w:vAlign w:val="center"/>
          </w:tcPr>
          <w:p w14:paraId="7B287445" w14:textId="6118FF2A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14</w:t>
            </w:r>
          </w:p>
        </w:tc>
        <w:tc>
          <w:tcPr>
            <w:tcW w:w="992" w:type="dxa"/>
            <w:vAlign w:val="center"/>
          </w:tcPr>
          <w:p w14:paraId="5A016BC2" w14:textId="1701C926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2416301B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0.00453</w:t>
            </w:r>
          </w:p>
          <w:p w14:paraId="3F8BA7AF" w14:textId="056F90E4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(-0.044)</w:t>
            </w:r>
          </w:p>
        </w:tc>
        <w:tc>
          <w:tcPr>
            <w:tcW w:w="992" w:type="dxa"/>
            <w:vAlign w:val="center"/>
          </w:tcPr>
          <w:p w14:paraId="6130E58F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0.02155*</w:t>
            </w:r>
          </w:p>
          <w:p w14:paraId="5B348FA5" w14:textId="3A1C0D24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(1.579)</w:t>
            </w:r>
          </w:p>
        </w:tc>
        <w:tc>
          <w:tcPr>
            <w:tcW w:w="850" w:type="dxa"/>
            <w:vAlign w:val="center"/>
          </w:tcPr>
          <w:p w14:paraId="0A77A641" w14:textId="74510EED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</w:t>
            </w:r>
          </w:p>
        </w:tc>
        <w:tc>
          <w:tcPr>
            <w:tcW w:w="851" w:type="dxa"/>
            <w:vAlign w:val="center"/>
          </w:tcPr>
          <w:p w14:paraId="2B31C203" w14:textId="64B68146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0.714</w:t>
            </w:r>
          </w:p>
        </w:tc>
        <w:tc>
          <w:tcPr>
            <w:tcW w:w="1276" w:type="dxa"/>
            <w:vAlign w:val="center"/>
          </w:tcPr>
          <w:p w14:paraId="34B9ECA8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0.01274</w:t>
            </w:r>
          </w:p>
          <w:p w14:paraId="4BDAB2AB" w14:textId="6D5D70B6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(1.128)</w:t>
            </w:r>
          </w:p>
        </w:tc>
      </w:tr>
      <w:tr w:rsidR="001F1A86" w:rsidRPr="00541F70" w14:paraId="768C564B" w14:textId="77777777" w:rsidTr="00604E64">
        <w:trPr>
          <w:trHeight w:val="616"/>
        </w:trPr>
        <w:tc>
          <w:tcPr>
            <w:tcW w:w="993" w:type="dxa"/>
            <w:vAlign w:val="center"/>
          </w:tcPr>
          <w:p w14:paraId="00B460DF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60FA805F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2A0DA785" w14:textId="1E41E4FD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(10,33,0)</w:t>
            </w:r>
          </w:p>
        </w:tc>
        <w:tc>
          <w:tcPr>
            <w:tcW w:w="851" w:type="dxa"/>
            <w:vAlign w:val="center"/>
          </w:tcPr>
          <w:p w14:paraId="68E056CB" w14:textId="60772D45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28</w:t>
            </w:r>
          </w:p>
        </w:tc>
        <w:tc>
          <w:tcPr>
            <w:tcW w:w="850" w:type="dxa"/>
            <w:vAlign w:val="center"/>
          </w:tcPr>
          <w:p w14:paraId="016E9828" w14:textId="57109598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34</w:t>
            </w:r>
          </w:p>
        </w:tc>
        <w:tc>
          <w:tcPr>
            <w:tcW w:w="992" w:type="dxa"/>
            <w:vAlign w:val="center"/>
          </w:tcPr>
          <w:p w14:paraId="0ACFEFA1" w14:textId="3247C6C8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743A6B7D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0.00889**</w:t>
            </w:r>
          </w:p>
          <w:p w14:paraId="42F5D3BF" w14:textId="024034E8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(1.815)</w:t>
            </w:r>
          </w:p>
        </w:tc>
        <w:tc>
          <w:tcPr>
            <w:tcW w:w="992" w:type="dxa"/>
            <w:vAlign w:val="center"/>
          </w:tcPr>
          <w:p w14:paraId="52415C2C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-0.0027</w:t>
            </w:r>
          </w:p>
          <w:p w14:paraId="1CCF4F4A" w14:textId="2BE383BB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(-0.646)</w:t>
            </w:r>
          </w:p>
        </w:tc>
        <w:tc>
          <w:tcPr>
            <w:tcW w:w="850" w:type="dxa"/>
            <w:vAlign w:val="center"/>
          </w:tcPr>
          <w:p w14:paraId="58218D18" w14:textId="57547AAB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0.607</w:t>
            </w:r>
          </w:p>
        </w:tc>
        <w:tc>
          <w:tcPr>
            <w:tcW w:w="851" w:type="dxa"/>
            <w:vAlign w:val="center"/>
          </w:tcPr>
          <w:p w14:paraId="1A2EA8F0" w14:textId="5EF2C631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0.471</w:t>
            </w:r>
          </w:p>
        </w:tc>
        <w:tc>
          <w:tcPr>
            <w:tcW w:w="1276" w:type="dxa"/>
            <w:vAlign w:val="center"/>
          </w:tcPr>
          <w:p w14:paraId="5669E11A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0.00253</w:t>
            </w:r>
          </w:p>
          <w:p w14:paraId="103258FB" w14:textId="5BB8AA4B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(0.423)</w:t>
            </w:r>
          </w:p>
        </w:tc>
      </w:tr>
      <w:tr w:rsidR="001F1A86" w:rsidRPr="00541F70" w14:paraId="79F7D5D6" w14:textId="77777777" w:rsidTr="00604E64">
        <w:trPr>
          <w:trHeight w:val="616"/>
        </w:trPr>
        <w:tc>
          <w:tcPr>
            <w:tcW w:w="993" w:type="dxa"/>
            <w:vAlign w:val="center"/>
          </w:tcPr>
          <w:p w14:paraId="00D77589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0F0D64BE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673AB3CE" w14:textId="051B9AC7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(16,26,0)</w:t>
            </w:r>
          </w:p>
        </w:tc>
        <w:tc>
          <w:tcPr>
            <w:tcW w:w="851" w:type="dxa"/>
            <w:vAlign w:val="center"/>
          </w:tcPr>
          <w:p w14:paraId="5210C84A" w14:textId="4482443A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21</w:t>
            </w:r>
          </w:p>
        </w:tc>
        <w:tc>
          <w:tcPr>
            <w:tcW w:w="850" w:type="dxa"/>
            <w:vAlign w:val="center"/>
          </w:tcPr>
          <w:p w14:paraId="68E0B2A5" w14:textId="54803385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33</w:t>
            </w:r>
          </w:p>
        </w:tc>
        <w:tc>
          <w:tcPr>
            <w:tcW w:w="992" w:type="dxa"/>
            <w:vAlign w:val="center"/>
          </w:tcPr>
          <w:p w14:paraId="0F325623" w14:textId="554555F9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62E5C64F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0.00904*</w:t>
            </w:r>
          </w:p>
          <w:p w14:paraId="5B80255F" w14:textId="003A97FF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(1.476)</w:t>
            </w:r>
          </w:p>
        </w:tc>
        <w:tc>
          <w:tcPr>
            <w:tcW w:w="992" w:type="dxa"/>
            <w:vAlign w:val="center"/>
          </w:tcPr>
          <w:p w14:paraId="50002526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-0.00622</w:t>
            </w:r>
          </w:p>
          <w:p w14:paraId="0665A1E8" w14:textId="3079E983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(-1.775)</w:t>
            </w:r>
          </w:p>
        </w:tc>
        <w:tc>
          <w:tcPr>
            <w:tcW w:w="850" w:type="dxa"/>
            <w:vAlign w:val="center"/>
          </w:tcPr>
          <w:p w14:paraId="0400F7C2" w14:textId="707789D5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0.619</w:t>
            </w:r>
          </w:p>
        </w:tc>
        <w:tc>
          <w:tcPr>
            <w:tcW w:w="851" w:type="dxa"/>
            <w:vAlign w:val="center"/>
          </w:tcPr>
          <w:p w14:paraId="342D82FA" w14:textId="34EF9502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0.394</w:t>
            </w:r>
          </w:p>
        </w:tc>
        <w:tc>
          <w:tcPr>
            <w:tcW w:w="1276" w:type="dxa"/>
            <w:vAlign w:val="center"/>
          </w:tcPr>
          <w:p w14:paraId="510D7F73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-0.00029</w:t>
            </w:r>
          </w:p>
          <w:p w14:paraId="013C1B81" w14:textId="36ED84D4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(-0.849)</w:t>
            </w:r>
          </w:p>
        </w:tc>
      </w:tr>
      <w:tr w:rsidR="001F1A86" w:rsidRPr="00541F70" w14:paraId="7E805F71" w14:textId="77777777" w:rsidTr="00604E64">
        <w:trPr>
          <w:trHeight w:val="616"/>
        </w:trPr>
        <w:tc>
          <w:tcPr>
            <w:tcW w:w="993" w:type="dxa"/>
            <w:vAlign w:val="center"/>
          </w:tcPr>
          <w:p w14:paraId="33D378DE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63F1F752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28B9D054" w14:textId="0FDE7317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(29,40,0)</w:t>
            </w:r>
          </w:p>
        </w:tc>
        <w:tc>
          <w:tcPr>
            <w:tcW w:w="851" w:type="dxa"/>
            <w:vAlign w:val="center"/>
          </w:tcPr>
          <w:p w14:paraId="7B79FD81" w14:textId="583235C8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23</w:t>
            </w:r>
          </w:p>
        </w:tc>
        <w:tc>
          <w:tcPr>
            <w:tcW w:w="850" w:type="dxa"/>
            <w:vAlign w:val="center"/>
          </w:tcPr>
          <w:p w14:paraId="11FF39A6" w14:textId="194623D5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22</w:t>
            </w:r>
          </w:p>
        </w:tc>
        <w:tc>
          <w:tcPr>
            <w:tcW w:w="992" w:type="dxa"/>
            <w:vAlign w:val="center"/>
          </w:tcPr>
          <w:p w14:paraId="07534B7B" w14:textId="32D9649E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24CC6648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0.00286</w:t>
            </w:r>
          </w:p>
          <w:p w14:paraId="4A133DF8" w14:textId="23F5B924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(0.571)</w:t>
            </w:r>
          </w:p>
        </w:tc>
        <w:tc>
          <w:tcPr>
            <w:tcW w:w="992" w:type="dxa"/>
            <w:vAlign w:val="center"/>
          </w:tcPr>
          <w:p w14:paraId="59C0CC56" w14:textId="77777777" w:rsidR="005D4BFD" w:rsidRDefault="00604E64" w:rsidP="005D4BFD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0.00787**</w:t>
            </w:r>
          </w:p>
          <w:p w14:paraId="49397B43" w14:textId="709686DD" w:rsidR="00604E64" w:rsidRPr="005D4BFD" w:rsidRDefault="00604E64" w:rsidP="005D4BFD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(1.72)</w:t>
            </w:r>
          </w:p>
        </w:tc>
        <w:tc>
          <w:tcPr>
            <w:tcW w:w="850" w:type="dxa"/>
            <w:vAlign w:val="center"/>
          </w:tcPr>
          <w:p w14:paraId="3D3A9ECB" w14:textId="30B9B8D3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0.696</w:t>
            </w:r>
          </w:p>
        </w:tc>
        <w:tc>
          <w:tcPr>
            <w:tcW w:w="851" w:type="dxa"/>
            <w:vAlign w:val="center"/>
          </w:tcPr>
          <w:p w14:paraId="0CEAA957" w14:textId="5FF43F2E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0.636</w:t>
            </w:r>
          </w:p>
        </w:tc>
        <w:tc>
          <w:tcPr>
            <w:tcW w:w="1276" w:type="dxa"/>
            <w:vAlign w:val="center"/>
          </w:tcPr>
          <w:p w14:paraId="46106824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0.00531*</w:t>
            </w:r>
          </w:p>
          <w:p w14:paraId="416C9AED" w14:textId="0DDF2EBB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(1.566)</w:t>
            </w:r>
          </w:p>
        </w:tc>
      </w:tr>
      <w:tr w:rsidR="001F1A86" w:rsidRPr="00541F70" w14:paraId="4E031B05" w14:textId="77777777" w:rsidTr="00604E64">
        <w:trPr>
          <w:trHeight w:val="616"/>
        </w:trPr>
        <w:tc>
          <w:tcPr>
            <w:tcW w:w="993" w:type="dxa"/>
            <w:vAlign w:val="center"/>
          </w:tcPr>
          <w:p w14:paraId="1DDA8117" w14:textId="77777777" w:rsidR="00604E64" w:rsidRPr="00F933EF" w:rsidRDefault="00604E64" w:rsidP="00604E64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150DA9CF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5AAA0521" w14:textId="54A9E6F2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(10,21,0)</w:t>
            </w:r>
          </w:p>
        </w:tc>
        <w:tc>
          <w:tcPr>
            <w:tcW w:w="851" w:type="dxa"/>
            <w:vAlign w:val="center"/>
          </w:tcPr>
          <w:p w14:paraId="4793B0E8" w14:textId="5AD2DF39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35</w:t>
            </w:r>
          </w:p>
        </w:tc>
        <w:tc>
          <w:tcPr>
            <w:tcW w:w="850" w:type="dxa"/>
            <w:vAlign w:val="center"/>
          </w:tcPr>
          <w:p w14:paraId="07F6A008" w14:textId="66CA6153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36</w:t>
            </w:r>
          </w:p>
        </w:tc>
        <w:tc>
          <w:tcPr>
            <w:tcW w:w="992" w:type="dxa"/>
            <w:vAlign w:val="center"/>
          </w:tcPr>
          <w:p w14:paraId="1B660E07" w14:textId="7D04A243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5935C749" w14:textId="77777777" w:rsidR="00C568B1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0.00477</w:t>
            </w:r>
          </w:p>
          <w:p w14:paraId="48D21AAB" w14:textId="507CA794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(0.906)</w:t>
            </w:r>
          </w:p>
        </w:tc>
        <w:tc>
          <w:tcPr>
            <w:tcW w:w="992" w:type="dxa"/>
            <w:vAlign w:val="center"/>
          </w:tcPr>
          <w:p w14:paraId="4AE6701B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-0.00193</w:t>
            </w:r>
          </w:p>
          <w:p w14:paraId="5C86C257" w14:textId="546BE96A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(-0.539)</w:t>
            </w:r>
          </w:p>
        </w:tc>
        <w:tc>
          <w:tcPr>
            <w:tcW w:w="850" w:type="dxa"/>
            <w:vAlign w:val="center"/>
          </w:tcPr>
          <w:p w14:paraId="38DA7E30" w14:textId="2C9C181C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0.571</w:t>
            </w:r>
          </w:p>
        </w:tc>
        <w:tc>
          <w:tcPr>
            <w:tcW w:w="851" w:type="dxa"/>
            <w:vAlign w:val="center"/>
          </w:tcPr>
          <w:p w14:paraId="3127D792" w14:textId="7B55C428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0.472</w:t>
            </w:r>
          </w:p>
        </w:tc>
        <w:tc>
          <w:tcPr>
            <w:tcW w:w="1276" w:type="dxa"/>
            <w:vAlign w:val="center"/>
          </w:tcPr>
          <w:p w14:paraId="5EA56BEB" w14:textId="77777777" w:rsidR="005D4BFD" w:rsidRDefault="00604E64" w:rsidP="00604E64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0.00137</w:t>
            </w:r>
          </w:p>
          <w:p w14:paraId="09AD0770" w14:textId="7E780D5C" w:rsidR="00604E64" w:rsidRPr="00604E64" w:rsidRDefault="00604E64" w:rsidP="00604E64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604E64">
              <w:rPr>
                <w:rFonts w:ascii="TH SarabunPSK" w:hAnsi="TH SarabunPSK" w:cs="TH SarabunPSK"/>
                <w:color w:val="000000"/>
                <w:szCs w:val="22"/>
              </w:rPr>
              <w:t>(0.355)</w:t>
            </w:r>
          </w:p>
        </w:tc>
      </w:tr>
    </w:tbl>
    <w:p w14:paraId="0F910119" w14:textId="441ECC37" w:rsidR="0063573F" w:rsidRDefault="0063573F" w:rsidP="00217F8D">
      <w:pPr>
        <w:pStyle w:val="NoSpacing"/>
        <w:rPr>
          <w:rFonts w:ascii="TH SarabunPSK" w:hAnsi="TH SarabunPSK" w:cs="TH SarabunPSK"/>
          <w:sz w:val="28"/>
        </w:rPr>
      </w:pPr>
    </w:p>
    <w:p w14:paraId="110DD555" w14:textId="2B0AC37B" w:rsidR="00404C18" w:rsidRDefault="00217F8D" w:rsidP="00264256">
      <w:pPr>
        <w:pStyle w:val="NoSpacing"/>
        <w:jc w:val="center"/>
        <w:rPr>
          <w:rFonts w:ascii="TH SarabunPSK" w:hAnsi="TH SarabunPSK" w:cs="TH SarabunPSK"/>
          <w:sz w:val="28"/>
        </w:rPr>
      </w:pPr>
      <w:r w:rsidRPr="00217F8D">
        <w:rPr>
          <w:rFonts w:ascii="TH SarabunPSK" w:hAnsi="TH SarabunPSK" w:cs="TH SarabunPSK"/>
          <w:sz w:val="28"/>
        </w:rPr>
        <w:t xml:space="preserve">*  </w:t>
      </w:r>
      <w:r w:rsidRPr="00217F8D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217F8D">
        <w:rPr>
          <w:rFonts w:ascii="TH SarabunPSK" w:hAnsi="TH SarabunPSK" w:cs="TH SarabunPSK"/>
          <w:sz w:val="28"/>
        </w:rPr>
        <w:t>10 %</w:t>
      </w:r>
      <w:r w:rsidR="00DE1E1E">
        <w:rPr>
          <w:rFonts w:ascii="TH SarabunPSK" w:hAnsi="TH SarabunPSK" w:cs="TH SarabunPSK"/>
          <w:sz w:val="28"/>
        </w:rPr>
        <w:t>,</w:t>
      </w:r>
      <w:r w:rsidR="00C17AC8">
        <w:rPr>
          <w:rFonts w:ascii="TH SarabunPSK" w:hAnsi="TH SarabunPSK" w:cs="TH SarabunPSK"/>
          <w:sz w:val="28"/>
        </w:rPr>
        <w:t xml:space="preserve"> </w:t>
      </w:r>
      <w:r w:rsidRPr="00217F8D">
        <w:rPr>
          <w:rFonts w:ascii="TH SarabunPSK" w:hAnsi="TH SarabunPSK" w:cs="TH SarabunPSK"/>
          <w:sz w:val="28"/>
        </w:rPr>
        <w:t xml:space="preserve">** </w:t>
      </w:r>
      <w:r w:rsidRPr="00217F8D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217F8D">
        <w:rPr>
          <w:rFonts w:ascii="TH SarabunPSK" w:hAnsi="TH SarabunPSK" w:cs="TH SarabunPSK"/>
          <w:sz w:val="28"/>
        </w:rPr>
        <w:t>5 %</w:t>
      </w:r>
    </w:p>
    <w:p w14:paraId="3EF92C91" w14:textId="77777777" w:rsidR="0068127D" w:rsidRDefault="0068127D" w:rsidP="00264256">
      <w:pPr>
        <w:pStyle w:val="NoSpacing"/>
        <w:jc w:val="center"/>
        <w:rPr>
          <w:rFonts w:ascii="TH SarabunPSK" w:hAnsi="TH SarabunPSK" w:cs="TH SarabunPSK"/>
          <w:sz w:val="28"/>
        </w:rPr>
      </w:pPr>
    </w:p>
    <w:p w14:paraId="55A23449" w14:textId="77777777" w:rsidR="0068127D" w:rsidRDefault="0068127D" w:rsidP="00264256">
      <w:pPr>
        <w:pStyle w:val="NoSpacing"/>
        <w:jc w:val="center"/>
        <w:rPr>
          <w:rFonts w:ascii="TH SarabunPSK" w:hAnsi="TH SarabunPSK" w:cs="TH SarabunPSK"/>
          <w:sz w:val="28"/>
        </w:rPr>
      </w:pPr>
    </w:p>
    <w:p w14:paraId="2D7815FE" w14:textId="77777777" w:rsidR="0068127D" w:rsidRDefault="0068127D" w:rsidP="00264256">
      <w:pPr>
        <w:pStyle w:val="NoSpacing"/>
        <w:jc w:val="center"/>
        <w:rPr>
          <w:rFonts w:ascii="TH SarabunPSK" w:hAnsi="TH SarabunPSK" w:cs="TH SarabunPSK"/>
          <w:sz w:val="28"/>
        </w:rPr>
      </w:pPr>
    </w:p>
    <w:p w14:paraId="7054DD68" w14:textId="08476056" w:rsidR="00404C18" w:rsidRPr="008961D3" w:rsidRDefault="00217F8D" w:rsidP="0093293A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" w:name="_Hlk153529326"/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="001317DA">
        <w:rPr>
          <w:rFonts w:ascii="TH SarabunPSK" w:hAnsi="TH SarabunPSK" w:cs="TH SarabunPSK"/>
          <w:b/>
          <w:bCs/>
          <w:sz w:val="32"/>
          <w:szCs w:val="32"/>
        </w:rPr>
        <w:t xml:space="preserve"> 1</w:t>
      </w:r>
      <w:r w:rsidR="00972A28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แสดงผลการทดสอบของดัชนีตลาดหุ้น</w:t>
      </w:r>
      <w:r w:rsidR="009F5DFC" w:rsidRPr="008961D3">
        <w:rPr>
          <w:rFonts w:ascii="TH SarabunPSK" w:hAnsi="TH SarabunPSK" w:cs="TH SarabunPSK"/>
          <w:b/>
          <w:bCs/>
          <w:sz w:val="32"/>
          <w:szCs w:val="32"/>
          <w:cs/>
        </w:rPr>
        <w:t>ในกลุ่ม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ประเทศแถบเอเชีย (</w:t>
      </w:r>
      <w:r w:rsidR="009F5DFC" w:rsidRPr="008961D3">
        <w:rPr>
          <w:rFonts w:ascii="TH SarabunPSK" w:hAnsi="TH SarabunPSK" w:cs="TH SarabunPSK"/>
          <w:b/>
          <w:bCs/>
          <w:sz w:val="32"/>
          <w:szCs w:val="32"/>
        </w:rPr>
        <w:t xml:space="preserve">Asian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>Stock Market</w:t>
      </w:r>
      <w:r w:rsidR="009F5DFC" w:rsidRPr="008961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Index)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รวมทั้งสิ้น 10 ดัชนี </w:t>
      </w:r>
      <w:r w:rsidR="008961D3" w:rsidRPr="008961D3">
        <w:rPr>
          <w:rFonts w:ascii="TH SarabunPSK" w:hAnsi="TH SarabunPSK" w:cs="TH SarabunPSK"/>
          <w:b/>
          <w:bCs/>
          <w:sz w:val="32"/>
          <w:szCs w:val="32"/>
          <w:cs/>
        </w:rPr>
        <w:t>โดย</w:t>
      </w:r>
      <w:r w:rsidR="00603A2F"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="008961D3"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ช่วงข้อมูลตั้งแต่ปี 2013 ถึง 2023 </w:t>
      </w:r>
      <w:r w:rsidR="00FB45D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ของกลยุทธ์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MACD </w:t>
      </w:r>
      <w:r w:rsidR="00592456">
        <w:rPr>
          <w:rFonts w:ascii="TH SarabunPSK" w:hAnsi="TH SarabunPSK" w:cs="TH SarabunPSK"/>
          <w:b/>
          <w:bCs/>
          <w:sz w:val="32"/>
          <w:szCs w:val="32"/>
        </w:rPr>
        <w:t xml:space="preserve">crosses </w:t>
      </w:r>
      <w:r w:rsidR="009D246C">
        <w:rPr>
          <w:rFonts w:ascii="TH SarabunPSK" w:hAnsi="TH SarabunPSK" w:cs="TH SarabunPSK"/>
          <w:b/>
          <w:bCs/>
          <w:sz w:val="32"/>
          <w:szCs w:val="32"/>
        </w:rPr>
        <w:t xml:space="preserve">     </w:t>
      </w:r>
      <w:r w:rsidR="00592456">
        <w:rPr>
          <w:rFonts w:ascii="TH SarabunPSK" w:hAnsi="TH SarabunPSK" w:cs="TH SarabunPSK"/>
          <w:b/>
          <w:bCs/>
          <w:sz w:val="32"/>
          <w:szCs w:val="32"/>
        </w:rPr>
        <w:t xml:space="preserve">n-day </w:t>
      </w:r>
      <w:r w:rsidR="00FB1556">
        <w:rPr>
          <w:rFonts w:ascii="TH SarabunPSK" w:hAnsi="TH SarabunPSK" w:cs="TH SarabunPSK"/>
          <w:b/>
          <w:bCs/>
          <w:sz w:val="32"/>
          <w:szCs w:val="32"/>
        </w:rPr>
        <w:t xml:space="preserve">EMA </w:t>
      </w:r>
      <w:r w:rsidR="00592456">
        <w:rPr>
          <w:rFonts w:ascii="TH SarabunPSK" w:hAnsi="TH SarabunPSK" w:cs="TH SarabunPSK"/>
          <w:b/>
          <w:bCs/>
          <w:sz w:val="32"/>
          <w:szCs w:val="32"/>
        </w:rPr>
        <w:t>of</w:t>
      </w:r>
      <w:r w:rsidR="00635062">
        <w:rPr>
          <w:rFonts w:ascii="TH SarabunPSK" w:hAnsi="TH SarabunPSK" w:cs="TH SarabunPSK"/>
          <w:b/>
          <w:bCs/>
          <w:sz w:val="32"/>
          <w:szCs w:val="32"/>
        </w:rPr>
        <w:t xml:space="preserve"> the</w:t>
      </w:r>
      <w:r w:rsidR="0059245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FB1556">
        <w:rPr>
          <w:rFonts w:ascii="TH SarabunPSK" w:hAnsi="TH SarabunPSK" w:cs="TH SarabunPSK"/>
          <w:b/>
          <w:bCs/>
          <w:sz w:val="32"/>
          <w:szCs w:val="32"/>
        </w:rPr>
        <w:t xml:space="preserve">MACD </w:t>
      </w:r>
      <w:r w:rsidR="002A442F" w:rsidRPr="008961D3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>Rule 2</w:t>
      </w:r>
      <w:r w:rsidR="002A442F" w:rsidRPr="008961D3">
        <w:rPr>
          <w:rFonts w:ascii="TH SarabunPSK" w:hAnsi="TH SarabunPSK" w:cs="TH SarabunPSK"/>
          <w:b/>
          <w:bCs/>
          <w:sz w:val="32"/>
          <w:szCs w:val="32"/>
        </w:rPr>
        <w:t>)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FB45DD">
        <w:rPr>
          <w:rFonts w:ascii="TH SarabunPSK" w:hAnsi="TH SarabunPSK" w:cs="TH SarabunPSK" w:hint="cs"/>
          <w:b/>
          <w:bCs/>
          <w:sz w:val="32"/>
          <w:szCs w:val="32"/>
          <w:cs/>
        </w:rPr>
        <w:t>หลังปรับพารามิเตอร์</w:t>
      </w:r>
    </w:p>
    <w:bookmarkEnd w:id="8"/>
    <w:p w14:paraId="432A06AA" w14:textId="77777777" w:rsidR="00CC373C" w:rsidRPr="008961D3" w:rsidRDefault="00CC373C" w:rsidP="00217F8D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p w14:paraId="14F6D25A" w14:textId="1BA97C28" w:rsidR="004F37E9" w:rsidRPr="00CC373C" w:rsidRDefault="004F37E9" w:rsidP="004F37E9">
      <w:pPr>
        <w:pStyle w:val="NoSpacing"/>
        <w:jc w:val="thaiDistribute"/>
        <w:rPr>
          <w:rFonts w:ascii="TH SarabunPSK" w:hAnsi="TH SarabunPSK" w:cs="TH SarabunPSK"/>
          <w:sz w:val="28"/>
        </w:rPr>
      </w:pPr>
      <w:bookmarkStart w:id="9" w:name="_Hlk153414871"/>
      <w:r w:rsidRPr="00CC373C">
        <w:rPr>
          <w:rFonts w:ascii="TH SarabunPSK" w:hAnsi="TH SarabunPSK" w:cs="TH SarabunPSK"/>
          <w:sz w:val="28"/>
          <w:cs/>
        </w:rPr>
        <w:t>ด</w:t>
      </w:r>
      <w:r w:rsidRPr="00CC373C">
        <w:rPr>
          <w:rFonts w:ascii="TH SarabunPSK" w:hAnsi="TH SarabunPSK" w:cs="TH SarabunPSK" w:hint="cs"/>
          <w:sz w:val="28"/>
          <w:cs/>
        </w:rPr>
        <w:t>ั</w:t>
      </w:r>
      <w:r w:rsidRPr="00CC373C">
        <w:rPr>
          <w:rFonts w:ascii="TH SarabunPSK" w:hAnsi="TH SarabunPSK" w:cs="TH SarabunPSK"/>
          <w:sz w:val="28"/>
          <w:cs/>
        </w:rPr>
        <w:t>ชนีราคาหล</w:t>
      </w:r>
      <w:r w:rsidRPr="00CC373C">
        <w:rPr>
          <w:rFonts w:ascii="TH SarabunPSK" w:hAnsi="TH SarabunPSK" w:cs="TH SarabunPSK" w:hint="cs"/>
          <w:sz w:val="28"/>
          <w:cs/>
        </w:rPr>
        <w:t>ั</w:t>
      </w:r>
      <w:r w:rsidRPr="00CC373C">
        <w:rPr>
          <w:rFonts w:ascii="TH SarabunPSK" w:hAnsi="TH SarabunPSK" w:cs="TH SarabunPSK"/>
          <w:sz w:val="28"/>
          <w:cs/>
        </w:rPr>
        <w:t>กทรัพย์ของเอเชียของกลยุทธ์</w:t>
      </w:r>
      <w:r w:rsidRPr="00CC373C">
        <w:rPr>
          <w:rFonts w:ascii="TH SarabunPSK" w:hAnsi="TH SarabunPSK" w:cs="TH SarabunPSK" w:hint="cs"/>
          <w:sz w:val="28"/>
          <w:cs/>
        </w:rPr>
        <w:t xml:space="preserve"> </w:t>
      </w:r>
      <w:r w:rsidRPr="00CC373C">
        <w:rPr>
          <w:rFonts w:ascii="TH SarabunPSK" w:hAnsi="TH SarabunPSK" w:cs="TH SarabunPSK"/>
          <w:sz w:val="28"/>
        </w:rPr>
        <w:t xml:space="preserve">MACD crosses </w:t>
      </w:r>
      <w:r w:rsidR="00FD5C75">
        <w:rPr>
          <w:rFonts w:ascii="TH SarabunPSK" w:hAnsi="TH SarabunPSK" w:cs="TH SarabunPSK"/>
          <w:sz w:val="28"/>
        </w:rPr>
        <w:t>n-day</w:t>
      </w:r>
      <w:r w:rsidRPr="00CC373C">
        <w:rPr>
          <w:rFonts w:ascii="TH SarabunPSK" w:hAnsi="TH SarabunPSK" w:cs="TH SarabunPSK"/>
          <w:sz w:val="28"/>
        </w:rPr>
        <w:t xml:space="preserve"> (Rule </w:t>
      </w:r>
      <w:r w:rsidR="00FD5C75">
        <w:rPr>
          <w:rFonts w:ascii="TH SarabunPSK" w:hAnsi="TH SarabunPSK" w:cs="TH SarabunPSK"/>
          <w:sz w:val="28"/>
        </w:rPr>
        <w:t>2</w:t>
      </w:r>
      <w:r w:rsidRPr="00CC373C">
        <w:rPr>
          <w:rFonts w:ascii="TH SarabunPSK" w:hAnsi="TH SarabunPSK" w:cs="TH SarabunPSK"/>
          <w:sz w:val="28"/>
          <w:cs/>
        </w:rPr>
        <w:t>)</w:t>
      </w:r>
      <w:r w:rsidRPr="00CC373C">
        <w:rPr>
          <w:rFonts w:ascii="TH SarabunPSK" w:hAnsi="TH SarabunPSK" w:cs="TH SarabunPSK"/>
          <w:sz w:val="28"/>
        </w:rPr>
        <w:t xml:space="preserve"> </w:t>
      </w:r>
      <w:r w:rsidRPr="00CC373C">
        <w:rPr>
          <w:rFonts w:ascii="TH SarabunPSK" w:hAnsi="TH SarabunPSK" w:cs="TH SarabunPSK" w:hint="cs"/>
          <w:sz w:val="28"/>
          <w:cs/>
        </w:rPr>
        <w:t xml:space="preserve">จากผลการทดสอบการวิจัย พบว่าดัชนีของตลาด </w:t>
      </w:r>
      <w:r w:rsidR="00511BF5" w:rsidRPr="002E279A">
        <w:rPr>
          <w:rFonts w:ascii="TH SarabunPSK" w:hAnsi="TH SarabunPSK" w:cs="TH SarabunPSK"/>
          <w:sz w:val="28"/>
        </w:rPr>
        <w:t>Hong Kong Stock Exchange</w:t>
      </w:r>
      <w:r w:rsidR="00511BF5" w:rsidRPr="002E279A">
        <w:rPr>
          <w:rFonts w:ascii="TH SarabunPSK" w:hAnsi="TH SarabunPSK" w:cs="TH SarabunPSK" w:hint="cs"/>
          <w:sz w:val="28"/>
        </w:rPr>
        <w:t xml:space="preserve"> (</w:t>
      </w:r>
      <w:r w:rsidR="00511BF5" w:rsidRPr="002E279A">
        <w:rPr>
          <w:rFonts w:ascii="TH SarabunPSK" w:hAnsi="TH SarabunPSK" w:cs="TH SarabunPSK"/>
          <w:sz w:val="28"/>
        </w:rPr>
        <w:t>^HSI</w:t>
      </w:r>
      <w:r w:rsidR="00511BF5" w:rsidRPr="002E279A">
        <w:rPr>
          <w:rFonts w:ascii="TH SarabunPSK" w:hAnsi="TH SarabunPSK" w:cs="TH SarabunPSK" w:hint="cs"/>
          <w:sz w:val="28"/>
        </w:rPr>
        <w:t>)</w:t>
      </w:r>
      <w:r w:rsidR="00511BF5" w:rsidRPr="002E279A">
        <w:rPr>
          <w:rFonts w:ascii="TH SarabunPSK" w:hAnsi="TH SarabunPSK" w:cs="TH SarabunPSK"/>
          <w:sz w:val="28"/>
        </w:rPr>
        <w:t>,</w:t>
      </w:r>
      <w:r w:rsidR="00511BF5">
        <w:rPr>
          <w:rFonts w:ascii="TH SarabunPSK" w:hAnsi="TH SarabunPSK" w:cs="TH SarabunPSK"/>
          <w:sz w:val="28"/>
        </w:rPr>
        <w:t xml:space="preserve"> </w:t>
      </w:r>
      <w:r w:rsidR="00511BF5" w:rsidRPr="002E279A">
        <w:rPr>
          <w:rFonts w:ascii="TH SarabunPSK" w:hAnsi="TH SarabunPSK" w:cs="TH SarabunPSK"/>
          <w:sz w:val="28"/>
        </w:rPr>
        <w:t>China Shanghai Stock Exchange (000001</w:t>
      </w:r>
      <w:r w:rsidR="00511BF5" w:rsidRPr="002E279A">
        <w:rPr>
          <w:rFonts w:ascii="TH SarabunPSK" w:hAnsi="TH SarabunPSK" w:cs="TH SarabunPSK"/>
          <w:sz w:val="28"/>
          <w:cs/>
        </w:rPr>
        <w:t>.</w:t>
      </w:r>
      <w:r w:rsidR="00511BF5" w:rsidRPr="002E279A">
        <w:rPr>
          <w:rFonts w:ascii="TH SarabunPSK" w:hAnsi="TH SarabunPSK" w:cs="TH SarabunPSK"/>
          <w:sz w:val="28"/>
        </w:rPr>
        <w:t>SS)</w:t>
      </w:r>
      <w:r w:rsidR="001C2649">
        <w:rPr>
          <w:rFonts w:ascii="TH SarabunPSK" w:hAnsi="TH SarabunPSK" w:cs="TH SarabunPSK"/>
          <w:sz w:val="28"/>
        </w:rPr>
        <w:t>,</w:t>
      </w:r>
      <w:r w:rsidR="00511BF5" w:rsidRPr="002E279A">
        <w:rPr>
          <w:rFonts w:ascii="TH SarabunPSK" w:hAnsi="TH SarabunPSK" w:cs="TH SarabunPSK"/>
          <w:sz w:val="28"/>
        </w:rPr>
        <w:t xml:space="preserve"> </w:t>
      </w:r>
      <w:r w:rsidRPr="00CC373C">
        <w:rPr>
          <w:rFonts w:ascii="TH SarabunPSK" w:hAnsi="TH SarabunPSK" w:cs="TH SarabunPSK"/>
          <w:sz w:val="28"/>
        </w:rPr>
        <w:t>Singapore Exchange</w:t>
      </w:r>
      <w:r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Pr="00CC373C">
        <w:rPr>
          <w:rFonts w:ascii="TH SarabunPSK" w:hAnsi="TH SarabunPSK" w:cs="TH SarabunPSK"/>
          <w:sz w:val="28"/>
        </w:rPr>
        <w:t>^STI</w:t>
      </w:r>
      <w:r w:rsidRPr="00CC373C">
        <w:rPr>
          <w:rFonts w:ascii="TH SarabunPSK" w:hAnsi="TH SarabunPSK" w:cs="TH SarabunPSK" w:hint="cs"/>
          <w:sz w:val="28"/>
          <w:cs/>
        </w:rPr>
        <w:t>)</w:t>
      </w:r>
      <w:r w:rsidRPr="00CC373C">
        <w:rPr>
          <w:rFonts w:ascii="TH SarabunPSK" w:hAnsi="TH SarabunPSK" w:cs="TH SarabunPSK"/>
          <w:sz w:val="28"/>
        </w:rPr>
        <w:t xml:space="preserve"> </w:t>
      </w:r>
      <w:r w:rsidR="00511BF5" w:rsidRPr="001101DC">
        <w:rPr>
          <w:rFonts w:ascii="TH SarabunPSK" w:hAnsi="TH SarabunPSK" w:cs="TH SarabunPSK"/>
          <w:sz w:val="28"/>
          <w:cs/>
        </w:rPr>
        <w:t xml:space="preserve">และ </w:t>
      </w:r>
      <w:r w:rsidR="00511BF5" w:rsidRPr="001101DC">
        <w:rPr>
          <w:rFonts w:ascii="TH SarabunPSK" w:hAnsi="TH SarabunPSK" w:cs="TH SarabunPSK"/>
          <w:sz w:val="28"/>
        </w:rPr>
        <w:t>Thai The Stock Exchange of Thailand</w:t>
      </w:r>
      <w:r w:rsidR="00511BF5" w:rsidRPr="002E279A">
        <w:rPr>
          <w:rFonts w:ascii="TH SarabunPSK" w:hAnsi="TH SarabunPSK" w:cs="TH SarabunPSK"/>
          <w:sz w:val="28"/>
        </w:rPr>
        <w:t xml:space="preserve"> </w:t>
      </w:r>
      <w:r w:rsidR="00511BF5">
        <w:rPr>
          <w:rFonts w:ascii="TH SarabunPSK" w:hAnsi="TH SarabunPSK" w:cs="TH SarabunPSK"/>
          <w:sz w:val="28"/>
        </w:rPr>
        <w:t xml:space="preserve">(^SET) </w:t>
      </w:r>
      <w:r w:rsidRPr="00CC373C">
        <w:rPr>
          <w:rFonts w:ascii="TH SarabunPSK" w:hAnsi="TH SarabunPSK" w:cs="TH SarabunPSK" w:hint="cs"/>
          <w:sz w:val="28"/>
          <w:cs/>
        </w:rPr>
        <w:t xml:space="preserve">รวม </w:t>
      </w:r>
      <w:r w:rsidR="001C2649">
        <w:rPr>
          <w:rFonts w:ascii="TH SarabunPSK" w:hAnsi="TH SarabunPSK" w:cs="TH SarabunPSK"/>
          <w:sz w:val="28"/>
        </w:rPr>
        <w:t>4</w:t>
      </w:r>
      <w:r w:rsidRPr="00CC373C">
        <w:rPr>
          <w:rFonts w:ascii="TH SarabunPSK" w:hAnsi="TH SarabunPSK" w:cs="TH SarabunPSK" w:hint="cs"/>
          <w:sz w:val="28"/>
          <w:cs/>
        </w:rPr>
        <w:t xml:space="preserve"> ดัชนี เมื่อเชื่อสัญญาณซื้อ</w:t>
      </w:r>
      <w:r w:rsidR="001C2649">
        <w:rPr>
          <w:rFonts w:ascii="TH SarabunPSK" w:hAnsi="TH SarabunPSK" w:cs="TH SarabunPSK" w:hint="cs"/>
          <w:sz w:val="28"/>
          <w:cs/>
        </w:rPr>
        <w:t>และขาย</w:t>
      </w:r>
      <w:r w:rsidRPr="00CC373C">
        <w:rPr>
          <w:rFonts w:ascii="TH SarabunPSK" w:hAnsi="TH SarabunPSK" w:cs="TH SarabunPSK" w:hint="cs"/>
          <w:sz w:val="28"/>
          <w:cs/>
        </w:rPr>
        <w:t>จะ</w:t>
      </w:r>
      <w:r w:rsidRPr="00CC373C">
        <w:rPr>
          <w:rFonts w:ascii="TH SarabunPSK" w:hAnsi="TH SarabunPSK" w:cs="TH SarabunPSK"/>
          <w:sz w:val="28"/>
          <w:cs/>
        </w:rPr>
        <w:t>มีค่าเฉลี่ยผลตอบแทน 10 ว</w:t>
      </w:r>
      <w:r w:rsidRPr="00CC373C">
        <w:rPr>
          <w:rFonts w:ascii="TH SarabunPSK" w:hAnsi="TH SarabunPSK" w:cs="TH SarabunPSK" w:hint="cs"/>
          <w:sz w:val="28"/>
          <w:cs/>
        </w:rPr>
        <w:t>ั</w:t>
      </w:r>
      <w:r w:rsidRPr="00CC373C">
        <w:rPr>
          <w:rFonts w:ascii="TH SarabunPSK" w:hAnsi="TH SarabunPSK" w:cs="TH SarabunPSK"/>
          <w:sz w:val="28"/>
          <w:cs/>
        </w:rPr>
        <w:t>น</w:t>
      </w:r>
      <w:r w:rsidRPr="00CC373C">
        <w:rPr>
          <w:rFonts w:ascii="TH SarabunPSK" w:hAnsi="TH SarabunPSK" w:cs="TH SarabunPSK" w:hint="cs"/>
          <w:sz w:val="28"/>
          <w:cs/>
        </w:rPr>
        <w:t>มากกว่ากลยุทธ์ซื้อและถืออย่างมีนัยสำคัญ และพบว่าดัชนีของตลาด</w:t>
      </w:r>
      <w:r w:rsidRPr="00CC373C">
        <w:rPr>
          <w:rFonts w:ascii="TH SarabunPSK" w:hAnsi="TH SarabunPSK" w:cs="TH SarabunPSK"/>
          <w:sz w:val="28"/>
        </w:rPr>
        <w:t xml:space="preserve"> </w:t>
      </w:r>
      <w:r w:rsidR="00DE2BD0" w:rsidRPr="002E279A">
        <w:rPr>
          <w:rFonts w:ascii="TH SarabunPSK" w:hAnsi="TH SarabunPSK" w:cs="TH SarabunPSK"/>
          <w:sz w:val="28"/>
        </w:rPr>
        <w:t>Hong Kong Stock Exchange</w:t>
      </w:r>
      <w:r w:rsidR="00DE2BD0" w:rsidRPr="002E279A">
        <w:rPr>
          <w:rFonts w:ascii="TH SarabunPSK" w:hAnsi="TH SarabunPSK" w:cs="TH SarabunPSK" w:hint="cs"/>
          <w:sz w:val="28"/>
        </w:rPr>
        <w:t xml:space="preserve"> (</w:t>
      </w:r>
      <w:r w:rsidR="00DE2BD0" w:rsidRPr="002E279A">
        <w:rPr>
          <w:rFonts w:ascii="TH SarabunPSK" w:hAnsi="TH SarabunPSK" w:cs="TH SarabunPSK"/>
          <w:sz w:val="28"/>
        </w:rPr>
        <w:t>^HSI</w:t>
      </w:r>
      <w:r w:rsidR="00DE2BD0" w:rsidRPr="002E279A">
        <w:rPr>
          <w:rFonts w:ascii="TH SarabunPSK" w:hAnsi="TH SarabunPSK" w:cs="TH SarabunPSK" w:hint="cs"/>
          <w:sz w:val="28"/>
        </w:rPr>
        <w:t>)</w:t>
      </w:r>
      <w:r w:rsidR="00DE2BD0">
        <w:rPr>
          <w:rFonts w:ascii="TH SarabunPSK" w:hAnsi="TH SarabunPSK" w:cs="TH SarabunPSK"/>
          <w:sz w:val="28"/>
        </w:rPr>
        <w:t>,</w:t>
      </w:r>
      <w:r w:rsidR="00524AC7">
        <w:rPr>
          <w:rFonts w:ascii="TH SarabunPSK" w:hAnsi="TH SarabunPSK" w:cs="TH SarabunPSK"/>
          <w:sz w:val="28"/>
        </w:rPr>
        <w:t xml:space="preserve"> </w:t>
      </w:r>
      <w:r w:rsidR="00DE2BD0">
        <w:rPr>
          <w:rFonts w:ascii="TH SarabunPSK" w:hAnsi="TH SarabunPSK" w:cs="TH SarabunPSK"/>
          <w:sz w:val="28"/>
        </w:rPr>
        <w:t xml:space="preserve"> </w:t>
      </w:r>
      <w:r w:rsidRPr="002E279A">
        <w:rPr>
          <w:rFonts w:ascii="TH SarabunPSK" w:hAnsi="TH SarabunPSK" w:cs="TH SarabunPSK"/>
          <w:sz w:val="28"/>
        </w:rPr>
        <w:t>China Shanghai Stock Exchange (000001</w:t>
      </w:r>
      <w:r w:rsidRPr="002E279A">
        <w:rPr>
          <w:rFonts w:ascii="TH SarabunPSK" w:hAnsi="TH SarabunPSK" w:cs="TH SarabunPSK"/>
          <w:sz w:val="28"/>
          <w:cs/>
        </w:rPr>
        <w:t>.</w:t>
      </w:r>
      <w:r w:rsidRPr="002E279A">
        <w:rPr>
          <w:rFonts w:ascii="TH SarabunPSK" w:hAnsi="TH SarabunPSK" w:cs="TH SarabunPSK"/>
          <w:sz w:val="28"/>
        </w:rPr>
        <w:t>SS)</w:t>
      </w:r>
      <w:r>
        <w:rPr>
          <w:rFonts w:ascii="TH SarabunPSK" w:hAnsi="TH SarabunPSK" w:cs="TH SarabunPSK"/>
          <w:sz w:val="28"/>
        </w:rPr>
        <w:t>,</w:t>
      </w:r>
      <w:r w:rsidRPr="00CC373C">
        <w:rPr>
          <w:rFonts w:ascii="TH SarabunPSK" w:hAnsi="TH SarabunPSK" w:cs="TH SarabunPSK"/>
          <w:sz w:val="28"/>
        </w:rPr>
        <w:t xml:space="preserve"> Taiwan Stock Exchange</w:t>
      </w:r>
      <w:r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Pr="00CC373C">
        <w:rPr>
          <w:rFonts w:ascii="TH SarabunPSK" w:hAnsi="TH SarabunPSK" w:cs="TH SarabunPSK"/>
          <w:sz w:val="28"/>
        </w:rPr>
        <w:t>^TWII</w:t>
      </w:r>
      <w:r w:rsidRPr="00CC373C">
        <w:rPr>
          <w:rFonts w:ascii="TH SarabunPSK" w:hAnsi="TH SarabunPSK" w:cs="TH SarabunPSK" w:hint="cs"/>
          <w:sz w:val="28"/>
          <w:cs/>
        </w:rPr>
        <w:t>)</w:t>
      </w:r>
      <w:r w:rsidR="00524AC7">
        <w:rPr>
          <w:rFonts w:ascii="TH SarabunPSK" w:hAnsi="TH SarabunPSK" w:cs="TH SarabunPSK"/>
          <w:sz w:val="28"/>
        </w:rPr>
        <w:t xml:space="preserve">, </w:t>
      </w:r>
      <w:r w:rsidR="00524AC7" w:rsidRPr="002E279A">
        <w:rPr>
          <w:rFonts w:ascii="TH SarabunPSK" w:hAnsi="TH SarabunPSK" w:cs="TH SarabunPSK"/>
          <w:sz w:val="28"/>
        </w:rPr>
        <w:t>Singapore Exchange (^STI)</w:t>
      </w:r>
      <w:r w:rsidR="00B40E85">
        <w:rPr>
          <w:rFonts w:ascii="TH SarabunPSK" w:hAnsi="TH SarabunPSK" w:cs="TH SarabunPSK"/>
          <w:sz w:val="28"/>
        </w:rPr>
        <w:t>,</w:t>
      </w:r>
      <w:r w:rsidR="005E641F">
        <w:rPr>
          <w:rFonts w:ascii="TH SarabunPSK" w:hAnsi="TH SarabunPSK" w:cs="TH SarabunPSK" w:hint="cs"/>
          <w:sz w:val="28"/>
          <w:cs/>
        </w:rPr>
        <w:t xml:space="preserve"> และ</w:t>
      </w:r>
      <w:r w:rsidR="00B40E85">
        <w:rPr>
          <w:rFonts w:ascii="TH SarabunPSK" w:hAnsi="TH SarabunPSK" w:cs="TH SarabunPSK" w:hint="cs"/>
          <w:sz w:val="28"/>
          <w:cs/>
        </w:rPr>
        <w:t xml:space="preserve"> </w:t>
      </w:r>
      <w:r w:rsidR="00524AC7" w:rsidRPr="001101DC">
        <w:rPr>
          <w:rFonts w:ascii="TH SarabunPSK" w:hAnsi="TH SarabunPSK" w:cs="TH SarabunPSK"/>
          <w:sz w:val="28"/>
        </w:rPr>
        <w:t>Thai The Stock Exchange of Thailand</w:t>
      </w:r>
      <w:r w:rsidR="00524AC7" w:rsidRPr="002E279A">
        <w:rPr>
          <w:rFonts w:ascii="TH SarabunPSK" w:hAnsi="TH SarabunPSK" w:cs="TH SarabunPSK"/>
          <w:sz w:val="28"/>
        </w:rPr>
        <w:t xml:space="preserve"> </w:t>
      </w:r>
      <w:r w:rsidR="00524AC7">
        <w:rPr>
          <w:rFonts w:ascii="TH SarabunPSK" w:hAnsi="TH SarabunPSK" w:cs="TH SarabunPSK"/>
          <w:sz w:val="28"/>
        </w:rPr>
        <w:t xml:space="preserve">(^SET) </w:t>
      </w:r>
      <w:r w:rsidRPr="00CC373C">
        <w:rPr>
          <w:rFonts w:ascii="TH SarabunPSK" w:hAnsi="TH SarabunPSK" w:cs="TH SarabunPSK" w:hint="cs"/>
          <w:sz w:val="28"/>
          <w:cs/>
        </w:rPr>
        <w:t xml:space="preserve">รวม 5 ดัชนี </w:t>
      </w:r>
      <w:r w:rsidRPr="00CC373C">
        <w:rPr>
          <w:rFonts w:ascii="TH SarabunPSK" w:hAnsi="TH SarabunPSK" w:cs="TH SarabunPSK"/>
          <w:sz w:val="28"/>
          <w:cs/>
        </w:rPr>
        <w:t>เมื่อเชื่อสัญญาณ</w:t>
      </w:r>
      <w:r>
        <w:rPr>
          <w:rFonts w:ascii="TH SarabunPSK" w:hAnsi="TH SarabunPSK" w:cs="TH SarabunPSK" w:hint="cs"/>
          <w:sz w:val="28"/>
          <w:cs/>
        </w:rPr>
        <w:t>ซื้อ</w:t>
      </w:r>
      <w:r w:rsidRPr="00CC373C">
        <w:rPr>
          <w:rFonts w:ascii="TH SarabunPSK" w:hAnsi="TH SarabunPSK" w:cs="TH SarabunPSK"/>
          <w:sz w:val="28"/>
          <w:cs/>
        </w:rPr>
        <w:t>จะมีค่าเฉลี่ยผลตอบแทน 10 วันมากกว่า</w:t>
      </w:r>
      <w:r w:rsidRPr="00CC373C">
        <w:rPr>
          <w:rFonts w:ascii="TH SarabunPSK" w:hAnsi="TH SarabunPSK" w:cs="TH SarabunPSK" w:hint="cs"/>
          <w:sz w:val="28"/>
          <w:cs/>
        </w:rPr>
        <w:t>ของ</w:t>
      </w:r>
      <w:r w:rsidRPr="00CC373C">
        <w:rPr>
          <w:rFonts w:ascii="TH SarabunPSK" w:hAnsi="TH SarabunPSK" w:cs="TH SarabunPSK"/>
          <w:sz w:val="28"/>
          <w:cs/>
        </w:rPr>
        <w:t>กลยุทธ์ซื้อและถืออย่างมีนัยสำคัญ</w:t>
      </w:r>
      <w:r w:rsidRPr="00CC373C">
        <w:rPr>
          <w:rFonts w:ascii="TH SarabunPSK" w:hAnsi="TH SarabunPSK" w:cs="TH SarabunPSK" w:hint="cs"/>
          <w:sz w:val="28"/>
          <w:cs/>
        </w:rPr>
        <w:t xml:space="preserve"> และสุดท้ายพบว่าดัชนีของตลาด </w:t>
      </w:r>
      <w:r w:rsidR="00CD0031" w:rsidRPr="002E279A">
        <w:rPr>
          <w:rFonts w:ascii="TH SarabunPSK" w:hAnsi="TH SarabunPSK" w:cs="TH SarabunPSK"/>
          <w:sz w:val="28"/>
        </w:rPr>
        <w:t xml:space="preserve">Singapore Exchange (^STI) </w:t>
      </w:r>
      <w:r w:rsidRPr="00CC373C">
        <w:rPr>
          <w:rFonts w:ascii="TH SarabunPSK" w:hAnsi="TH SarabunPSK" w:cs="TH SarabunPSK" w:hint="cs"/>
          <w:sz w:val="28"/>
          <w:cs/>
        </w:rPr>
        <w:t>เมื่อเชื่อทั้งสัญญาณขาย</w:t>
      </w:r>
      <w:r w:rsidRPr="00CC373C">
        <w:rPr>
          <w:rFonts w:ascii="TH SarabunPSK" w:hAnsi="TH SarabunPSK" w:cs="TH SarabunPSK"/>
          <w:sz w:val="28"/>
          <w:cs/>
        </w:rPr>
        <w:t>จะมีค่าเฉลี่ยผลตอบแทน 10 วันมากกว่า</w:t>
      </w:r>
      <w:r w:rsidRPr="00CC373C">
        <w:rPr>
          <w:rFonts w:ascii="TH SarabunPSK" w:hAnsi="TH SarabunPSK" w:cs="TH SarabunPSK" w:hint="cs"/>
          <w:sz w:val="28"/>
          <w:cs/>
        </w:rPr>
        <w:t>ของ</w:t>
      </w:r>
      <w:r w:rsidRPr="00CC373C">
        <w:rPr>
          <w:rFonts w:ascii="TH SarabunPSK" w:hAnsi="TH SarabunPSK" w:cs="TH SarabunPSK"/>
          <w:sz w:val="28"/>
          <w:cs/>
        </w:rPr>
        <w:t>กลยุทธ์ซื้อและถืออย่างมีนัยสำคัญ</w:t>
      </w:r>
    </w:p>
    <w:p w14:paraId="4CCC67BE" w14:textId="77777777" w:rsidR="00FD5C75" w:rsidRPr="002E279A" w:rsidRDefault="00FD5C75" w:rsidP="00BF7F8E">
      <w:pPr>
        <w:jc w:val="thaiDistribute"/>
        <w:rPr>
          <w:rFonts w:ascii="TH SarabunPSK" w:hAnsi="TH SarabunPSK" w:cs="TH SarabunPSK"/>
          <w:sz w:val="28"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0D8A13C8" w14:textId="77777777">
        <w:trPr>
          <w:trHeight w:val="616"/>
        </w:trPr>
        <w:tc>
          <w:tcPr>
            <w:tcW w:w="993" w:type="dxa"/>
            <w:vAlign w:val="center"/>
          </w:tcPr>
          <w:bookmarkEnd w:id="9"/>
          <w:p w14:paraId="73528E08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411FB660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78A4693F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56669710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38BE2059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70EBC082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1F4534B0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3D030859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386411F4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72118C63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2643AE7F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109EE431" w14:textId="77777777" w:rsidTr="004452CA">
        <w:trPr>
          <w:trHeight w:val="616"/>
        </w:trPr>
        <w:tc>
          <w:tcPr>
            <w:tcW w:w="993" w:type="dxa"/>
            <w:vAlign w:val="center"/>
          </w:tcPr>
          <w:p w14:paraId="0525AABD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64326CD3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3EF77821" w14:textId="78AB719C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(26,46,5)</w:t>
            </w:r>
          </w:p>
        </w:tc>
        <w:tc>
          <w:tcPr>
            <w:tcW w:w="851" w:type="dxa"/>
            <w:vAlign w:val="center"/>
          </w:tcPr>
          <w:p w14:paraId="36C85B23" w14:textId="76575F6D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51</w:t>
            </w:r>
          </w:p>
        </w:tc>
        <w:tc>
          <w:tcPr>
            <w:tcW w:w="850" w:type="dxa"/>
            <w:vAlign w:val="center"/>
          </w:tcPr>
          <w:p w14:paraId="3F5D1CB1" w14:textId="10F4C7A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52</w:t>
            </w:r>
          </w:p>
        </w:tc>
        <w:tc>
          <w:tcPr>
            <w:tcW w:w="992" w:type="dxa"/>
            <w:vAlign w:val="center"/>
          </w:tcPr>
          <w:p w14:paraId="72227702" w14:textId="199BBFEA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6775E523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0.00872</w:t>
            </w:r>
          </w:p>
          <w:p w14:paraId="3DB683F9" w14:textId="32119460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(0.975)</w:t>
            </w:r>
          </w:p>
        </w:tc>
        <w:tc>
          <w:tcPr>
            <w:tcW w:w="992" w:type="dxa"/>
            <w:vAlign w:val="center"/>
          </w:tcPr>
          <w:p w14:paraId="693EE560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-0.00426</w:t>
            </w:r>
          </w:p>
          <w:p w14:paraId="5E3DF608" w14:textId="0DF41E66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(-2.296)</w:t>
            </w:r>
          </w:p>
        </w:tc>
        <w:tc>
          <w:tcPr>
            <w:tcW w:w="850" w:type="dxa"/>
            <w:vAlign w:val="center"/>
          </w:tcPr>
          <w:p w14:paraId="0A146EB8" w14:textId="4C4BC1F7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0.569</w:t>
            </w:r>
          </w:p>
        </w:tc>
        <w:tc>
          <w:tcPr>
            <w:tcW w:w="851" w:type="dxa"/>
            <w:vAlign w:val="center"/>
          </w:tcPr>
          <w:p w14:paraId="4CE84C34" w14:textId="115D0BF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0.423</w:t>
            </w:r>
          </w:p>
        </w:tc>
        <w:tc>
          <w:tcPr>
            <w:tcW w:w="1276" w:type="dxa"/>
            <w:vAlign w:val="center"/>
          </w:tcPr>
          <w:p w14:paraId="38FE0329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0.00217</w:t>
            </w:r>
          </w:p>
          <w:p w14:paraId="1A322414" w14:textId="359890F6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(-0.944)</w:t>
            </w:r>
          </w:p>
        </w:tc>
      </w:tr>
      <w:tr w:rsidR="001F1A86" w:rsidRPr="00541F70" w14:paraId="443C5668" w14:textId="77777777" w:rsidTr="004452CA">
        <w:trPr>
          <w:trHeight w:val="616"/>
        </w:trPr>
        <w:tc>
          <w:tcPr>
            <w:tcW w:w="993" w:type="dxa"/>
            <w:vAlign w:val="center"/>
          </w:tcPr>
          <w:p w14:paraId="3AA4E5DF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0ED44727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7B4CACFF" w14:textId="7D85BDEE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(21,42,10)</w:t>
            </w:r>
          </w:p>
        </w:tc>
        <w:tc>
          <w:tcPr>
            <w:tcW w:w="851" w:type="dxa"/>
            <w:vAlign w:val="center"/>
          </w:tcPr>
          <w:p w14:paraId="4795A1D5" w14:textId="2C3EDF7F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50</w:t>
            </w:r>
          </w:p>
        </w:tc>
        <w:tc>
          <w:tcPr>
            <w:tcW w:w="850" w:type="dxa"/>
            <w:vAlign w:val="center"/>
          </w:tcPr>
          <w:p w14:paraId="526E3122" w14:textId="0310CB81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45</w:t>
            </w:r>
          </w:p>
        </w:tc>
        <w:tc>
          <w:tcPr>
            <w:tcW w:w="992" w:type="dxa"/>
            <w:vAlign w:val="center"/>
          </w:tcPr>
          <w:p w14:paraId="685FCD80" w14:textId="365BC877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4652FFCB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0.00803</w:t>
            </w:r>
          </w:p>
          <w:p w14:paraId="5A40D876" w14:textId="30E46DBF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(0.929)</w:t>
            </w:r>
          </w:p>
        </w:tc>
        <w:tc>
          <w:tcPr>
            <w:tcW w:w="992" w:type="dxa"/>
            <w:vAlign w:val="center"/>
          </w:tcPr>
          <w:p w14:paraId="6F5E897F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0.00393</w:t>
            </w:r>
          </w:p>
          <w:p w14:paraId="650CCC2E" w14:textId="2CF2882A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(0.083)</w:t>
            </w:r>
          </w:p>
        </w:tc>
        <w:tc>
          <w:tcPr>
            <w:tcW w:w="850" w:type="dxa"/>
            <w:vAlign w:val="center"/>
          </w:tcPr>
          <w:p w14:paraId="3701DC80" w14:textId="2F5443B7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0.62</w:t>
            </w:r>
          </w:p>
        </w:tc>
        <w:tc>
          <w:tcPr>
            <w:tcW w:w="851" w:type="dxa"/>
            <w:vAlign w:val="center"/>
          </w:tcPr>
          <w:p w14:paraId="5D74E188" w14:textId="4EB68890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0.422</w:t>
            </w:r>
          </w:p>
        </w:tc>
        <w:tc>
          <w:tcPr>
            <w:tcW w:w="1276" w:type="dxa"/>
            <w:vAlign w:val="center"/>
          </w:tcPr>
          <w:p w14:paraId="474B0064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0.00609</w:t>
            </w:r>
          </w:p>
          <w:p w14:paraId="6FEBCDA0" w14:textId="03CC14EA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(0.679)</w:t>
            </w:r>
          </w:p>
        </w:tc>
      </w:tr>
      <w:tr w:rsidR="001F1A86" w:rsidRPr="00541F70" w14:paraId="1EAB71D4" w14:textId="77777777" w:rsidTr="004452CA">
        <w:trPr>
          <w:trHeight w:val="596"/>
        </w:trPr>
        <w:tc>
          <w:tcPr>
            <w:tcW w:w="993" w:type="dxa"/>
            <w:vAlign w:val="center"/>
          </w:tcPr>
          <w:p w14:paraId="59CBA12E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0A35AB9D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58E697DD" w14:textId="00BA6808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(29,44,5)</w:t>
            </w:r>
          </w:p>
        </w:tc>
        <w:tc>
          <w:tcPr>
            <w:tcW w:w="851" w:type="dxa"/>
            <w:vAlign w:val="center"/>
          </w:tcPr>
          <w:p w14:paraId="215CD620" w14:textId="7BA99608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49</w:t>
            </w:r>
          </w:p>
        </w:tc>
        <w:tc>
          <w:tcPr>
            <w:tcW w:w="850" w:type="dxa"/>
            <w:vAlign w:val="center"/>
          </w:tcPr>
          <w:p w14:paraId="018F3F21" w14:textId="33EDB36F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54</w:t>
            </w:r>
          </w:p>
        </w:tc>
        <w:tc>
          <w:tcPr>
            <w:tcW w:w="992" w:type="dxa"/>
            <w:vAlign w:val="center"/>
          </w:tcPr>
          <w:p w14:paraId="6F757C9F" w14:textId="41096CFC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251EED50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0.00978**</w:t>
            </w:r>
          </w:p>
          <w:p w14:paraId="33303E1F" w14:textId="792BEC8E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(1.947)</w:t>
            </w:r>
          </w:p>
        </w:tc>
        <w:tc>
          <w:tcPr>
            <w:tcW w:w="992" w:type="dxa"/>
            <w:vAlign w:val="center"/>
          </w:tcPr>
          <w:p w14:paraId="2AAFEFE7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0.00488</w:t>
            </w:r>
          </w:p>
          <w:p w14:paraId="1AA75FB7" w14:textId="18CDCFF7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(1.282)</w:t>
            </w:r>
          </w:p>
        </w:tc>
        <w:tc>
          <w:tcPr>
            <w:tcW w:w="850" w:type="dxa"/>
            <w:vAlign w:val="center"/>
          </w:tcPr>
          <w:p w14:paraId="220FA32F" w14:textId="4D36DF67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0.612</w:t>
            </w:r>
          </w:p>
        </w:tc>
        <w:tc>
          <w:tcPr>
            <w:tcW w:w="851" w:type="dxa"/>
            <w:vAlign w:val="center"/>
          </w:tcPr>
          <w:p w14:paraId="4CF4024A" w14:textId="4D2544C4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0.63</w:t>
            </w:r>
          </w:p>
        </w:tc>
        <w:tc>
          <w:tcPr>
            <w:tcW w:w="1276" w:type="dxa"/>
            <w:vAlign w:val="center"/>
          </w:tcPr>
          <w:p w14:paraId="6FD1160A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0.00721**</w:t>
            </w:r>
          </w:p>
          <w:p w14:paraId="0D9EC2FF" w14:textId="235ADCB0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(2.279)</w:t>
            </w:r>
          </w:p>
        </w:tc>
      </w:tr>
      <w:tr w:rsidR="001F1A86" w:rsidRPr="00541F70" w14:paraId="1204B024" w14:textId="77777777" w:rsidTr="004452CA">
        <w:trPr>
          <w:trHeight w:val="616"/>
        </w:trPr>
        <w:tc>
          <w:tcPr>
            <w:tcW w:w="993" w:type="dxa"/>
            <w:vAlign w:val="center"/>
          </w:tcPr>
          <w:p w14:paraId="323A868B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10A98F5F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11312D47" w14:textId="48055C0F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(30,41,10)</w:t>
            </w:r>
          </w:p>
        </w:tc>
        <w:tc>
          <w:tcPr>
            <w:tcW w:w="851" w:type="dxa"/>
            <w:vAlign w:val="center"/>
          </w:tcPr>
          <w:p w14:paraId="26A2A9E7" w14:textId="2411F49D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41</w:t>
            </w:r>
          </w:p>
        </w:tc>
        <w:tc>
          <w:tcPr>
            <w:tcW w:w="850" w:type="dxa"/>
            <w:vAlign w:val="center"/>
          </w:tcPr>
          <w:p w14:paraId="495CC3BB" w14:textId="5FE1FDAE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50</w:t>
            </w:r>
          </w:p>
        </w:tc>
        <w:tc>
          <w:tcPr>
            <w:tcW w:w="992" w:type="dxa"/>
            <w:vAlign w:val="center"/>
          </w:tcPr>
          <w:p w14:paraId="06CDBB59" w14:textId="7BCDE37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6C2F7125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0.0052</w:t>
            </w:r>
          </w:p>
          <w:p w14:paraId="0FCA77AB" w14:textId="2E82D4EE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(0.471)</w:t>
            </w:r>
          </w:p>
        </w:tc>
        <w:tc>
          <w:tcPr>
            <w:tcW w:w="992" w:type="dxa"/>
            <w:vAlign w:val="center"/>
          </w:tcPr>
          <w:p w14:paraId="3D4F012E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0.00522</w:t>
            </w:r>
          </w:p>
          <w:p w14:paraId="52E381DB" w14:textId="3A933B19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(0.461)</w:t>
            </w:r>
          </w:p>
        </w:tc>
        <w:tc>
          <w:tcPr>
            <w:tcW w:w="850" w:type="dxa"/>
            <w:vAlign w:val="center"/>
          </w:tcPr>
          <w:p w14:paraId="7CF98399" w14:textId="6782860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0.634</w:t>
            </w:r>
          </w:p>
        </w:tc>
        <w:tc>
          <w:tcPr>
            <w:tcW w:w="851" w:type="dxa"/>
            <w:vAlign w:val="center"/>
          </w:tcPr>
          <w:p w14:paraId="0B3A8B02" w14:textId="155C4B41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0.46</w:t>
            </w:r>
          </w:p>
        </w:tc>
        <w:tc>
          <w:tcPr>
            <w:tcW w:w="1276" w:type="dxa"/>
            <w:vAlign w:val="center"/>
          </w:tcPr>
          <w:p w14:paraId="26A54415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0.00521</w:t>
            </w:r>
          </w:p>
          <w:p w14:paraId="1AA0485C" w14:textId="43477020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(0.654)</w:t>
            </w:r>
          </w:p>
        </w:tc>
      </w:tr>
      <w:tr w:rsidR="001F1A86" w:rsidRPr="00541F70" w14:paraId="782370E9" w14:textId="77777777" w:rsidTr="004452CA">
        <w:trPr>
          <w:trHeight w:val="616"/>
        </w:trPr>
        <w:tc>
          <w:tcPr>
            <w:tcW w:w="993" w:type="dxa"/>
            <w:vAlign w:val="center"/>
          </w:tcPr>
          <w:p w14:paraId="58E609D4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66890855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71612281" w14:textId="53EDD81F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(12,27,5)</w:t>
            </w:r>
          </w:p>
        </w:tc>
        <w:tc>
          <w:tcPr>
            <w:tcW w:w="851" w:type="dxa"/>
            <w:vAlign w:val="center"/>
          </w:tcPr>
          <w:p w14:paraId="3675A9D2" w14:textId="66BCEB9D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60</w:t>
            </w:r>
          </w:p>
        </w:tc>
        <w:tc>
          <w:tcPr>
            <w:tcW w:w="850" w:type="dxa"/>
            <w:vAlign w:val="center"/>
          </w:tcPr>
          <w:p w14:paraId="5B00B9F9" w14:textId="78A7C890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63</w:t>
            </w:r>
          </w:p>
        </w:tc>
        <w:tc>
          <w:tcPr>
            <w:tcW w:w="992" w:type="dxa"/>
            <w:vAlign w:val="center"/>
          </w:tcPr>
          <w:p w14:paraId="45EB79BF" w14:textId="57C6370B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763C9A30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0.00698*</w:t>
            </w:r>
          </w:p>
          <w:p w14:paraId="25C97EF4" w14:textId="73148B9A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(1.5)</w:t>
            </w:r>
          </w:p>
        </w:tc>
        <w:tc>
          <w:tcPr>
            <w:tcW w:w="992" w:type="dxa"/>
            <w:vAlign w:val="center"/>
          </w:tcPr>
          <w:p w14:paraId="120DC704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0.00579</w:t>
            </w:r>
          </w:p>
          <w:p w14:paraId="3C2368BE" w14:textId="1AED060C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(0.743)</w:t>
            </w:r>
          </w:p>
        </w:tc>
        <w:tc>
          <w:tcPr>
            <w:tcW w:w="850" w:type="dxa"/>
            <w:vAlign w:val="center"/>
          </w:tcPr>
          <w:p w14:paraId="3576141F" w14:textId="68E97F28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0.65</w:t>
            </w:r>
          </w:p>
        </w:tc>
        <w:tc>
          <w:tcPr>
            <w:tcW w:w="851" w:type="dxa"/>
            <w:vAlign w:val="center"/>
          </w:tcPr>
          <w:p w14:paraId="0DEEAD9A" w14:textId="60C008EE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0.508</w:t>
            </w:r>
          </w:p>
        </w:tc>
        <w:tc>
          <w:tcPr>
            <w:tcW w:w="1276" w:type="dxa"/>
            <w:vAlign w:val="center"/>
          </w:tcPr>
          <w:p w14:paraId="64B68BAC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0.00637*</w:t>
            </w:r>
          </w:p>
          <w:p w14:paraId="7DCB37AA" w14:textId="2D31A5E8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(1.393)</w:t>
            </w:r>
          </w:p>
        </w:tc>
      </w:tr>
      <w:tr w:rsidR="001F1A86" w:rsidRPr="00541F70" w14:paraId="5BB8B0F6" w14:textId="77777777" w:rsidTr="004452CA">
        <w:trPr>
          <w:trHeight w:val="616"/>
        </w:trPr>
        <w:tc>
          <w:tcPr>
            <w:tcW w:w="993" w:type="dxa"/>
            <w:vAlign w:val="center"/>
          </w:tcPr>
          <w:p w14:paraId="02AF9A1A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434EC83E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0D311339" w14:textId="4A192FE2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(10,20,5)</w:t>
            </w:r>
          </w:p>
        </w:tc>
        <w:tc>
          <w:tcPr>
            <w:tcW w:w="851" w:type="dxa"/>
            <w:vAlign w:val="center"/>
          </w:tcPr>
          <w:p w14:paraId="2EBB28B5" w14:textId="2E911128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75</w:t>
            </w:r>
          </w:p>
        </w:tc>
        <w:tc>
          <w:tcPr>
            <w:tcW w:w="850" w:type="dxa"/>
            <w:vAlign w:val="center"/>
          </w:tcPr>
          <w:p w14:paraId="5D1567AB" w14:textId="0E4C060C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65</w:t>
            </w:r>
          </w:p>
        </w:tc>
        <w:tc>
          <w:tcPr>
            <w:tcW w:w="992" w:type="dxa"/>
            <w:vAlign w:val="center"/>
          </w:tcPr>
          <w:p w14:paraId="1936E2A4" w14:textId="1590BE06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7709808E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0.00685</w:t>
            </w:r>
          </w:p>
          <w:p w14:paraId="6FFB1D69" w14:textId="4D920CFF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(0.575)</w:t>
            </w:r>
          </w:p>
        </w:tc>
        <w:tc>
          <w:tcPr>
            <w:tcW w:w="992" w:type="dxa"/>
            <w:vAlign w:val="center"/>
          </w:tcPr>
          <w:p w14:paraId="5340CE82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-0.00172</w:t>
            </w:r>
          </w:p>
          <w:p w14:paraId="288A212C" w14:textId="3B29F24A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(-1.719)</w:t>
            </w:r>
          </w:p>
        </w:tc>
        <w:tc>
          <w:tcPr>
            <w:tcW w:w="850" w:type="dxa"/>
            <w:vAlign w:val="center"/>
          </w:tcPr>
          <w:p w14:paraId="56275A84" w14:textId="61957CA7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0.56</w:t>
            </w:r>
          </w:p>
        </w:tc>
        <w:tc>
          <w:tcPr>
            <w:tcW w:w="851" w:type="dxa"/>
            <w:vAlign w:val="center"/>
          </w:tcPr>
          <w:p w14:paraId="3EC8695F" w14:textId="3EDBEBFC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0.462</w:t>
            </w:r>
          </w:p>
        </w:tc>
        <w:tc>
          <w:tcPr>
            <w:tcW w:w="1276" w:type="dxa"/>
            <w:vAlign w:val="center"/>
          </w:tcPr>
          <w:p w14:paraId="2432F19C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0.00287</w:t>
            </w:r>
          </w:p>
          <w:p w14:paraId="11A756C6" w14:textId="281E0F0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(-0.787)</w:t>
            </w:r>
          </w:p>
        </w:tc>
      </w:tr>
      <w:tr w:rsidR="001F1A86" w:rsidRPr="00541F70" w14:paraId="27A28037" w14:textId="77777777" w:rsidTr="004452CA">
        <w:trPr>
          <w:trHeight w:val="616"/>
        </w:trPr>
        <w:tc>
          <w:tcPr>
            <w:tcW w:w="993" w:type="dxa"/>
            <w:vAlign w:val="center"/>
          </w:tcPr>
          <w:p w14:paraId="5769AEB3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776DED08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5547538D" w14:textId="4064D5E1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(43,54,5)</w:t>
            </w:r>
          </w:p>
        </w:tc>
        <w:tc>
          <w:tcPr>
            <w:tcW w:w="851" w:type="dxa"/>
            <w:vAlign w:val="center"/>
          </w:tcPr>
          <w:p w14:paraId="2C5D3BEA" w14:textId="396381FE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47</w:t>
            </w:r>
          </w:p>
        </w:tc>
        <w:tc>
          <w:tcPr>
            <w:tcW w:w="850" w:type="dxa"/>
            <w:vAlign w:val="center"/>
          </w:tcPr>
          <w:p w14:paraId="0FD044DF" w14:textId="397EBE46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45</w:t>
            </w:r>
          </w:p>
        </w:tc>
        <w:tc>
          <w:tcPr>
            <w:tcW w:w="992" w:type="dxa"/>
            <w:vAlign w:val="center"/>
          </w:tcPr>
          <w:p w14:paraId="43EECFB7" w14:textId="4E564478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040DA584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0.00432</w:t>
            </w:r>
          </w:p>
          <w:p w14:paraId="09D3CC11" w14:textId="4295B35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(0.834)</w:t>
            </w:r>
          </w:p>
        </w:tc>
        <w:tc>
          <w:tcPr>
            <w:tcW w:w="992" w:type="dxa"/>
            <w:vAlign w:val="center"/>
          </w:tcPr>
          <w:p w14:paraId="2B6C70F4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0.00179</w:t>
            </w:r>
          </w:p>
          <w:p w14:paraId="7DDF5118" w14:textId="783F31F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(0.183)</w:t>
            </w:r>
          </w:p>
        </w:tc>
        <w:tc>
          <w:tcPr>
            <w:tcW w:w="850" w:type="dxa"/>
            <w:vAlign w:val="center"/>
          </w:tcPr>
          <w:p w14:paraId="7B36F330" w14:textId="2EEE42D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0.553</w:t>
            </w:r>
          </w:p>
        </w:tc>
        <w:tc>
          <w:tcPr>
            <w:tcW w:w="851" w:type="dxa"/>
            <w:vAlign w:val="center"/>
          </w:tcPr>
          <w:p w14:paraId="061C60D1" w14:textId="0586BFF9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0.511</w:t>
            </w:r>
          </w:p>
        </w:tc>
        <w:tc>
          <w:tcPr>
            <w:tcW w:w="1276" w:type="dxa"/>
            <w:vAlign w:val="center"/>
          </w:tcPr>
          <w:p w14:paraId="06C38EF6" w14:textId="77777777" w:rsidR="00841484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0.00308</w:t>
            </w:r>
          </w:p>
          <w:p w14:paraId="6227B047" w14:textId="3AC08538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(0.693)</w:t>
            </w:r>
          </w:p>
        </w:tc>
      </w:tr>
      <w:tr w:rsidR="001F1A86" w:rsidRPr="00541F70" w14:paraId="47D5FF6E" w14:textId="77777777" w:rsidTr="004452CA">
        <w:trPr>
          <w:trHeight w:val="616"/>
        </w:trPr>
        <w:tc>
          <w:tcPr>
            <w:tcW w:w="993" w:type="dxa"/>
            <w:vAlign w:val="center"/>
          </w:tcPr>
          <w:p w14:paraId="201D9174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4750AB2B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2873A20D" w14:textId="4F2B3302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(21,35,6)</w:t>
            </w:r>
          </w:p>
        </w:tc>
        <w:tc>
          <w:tcPr>
            <w:tcW w:w="851" w:type="dxa"/>
            <w:vAlign w:val="center"/>
          </w:tcPr>
          <w:p w14:paraId="771CA177" w14:textId="1355D9B9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45</w:t>
            </w:r>
          </w:p>
        </w:tc>
        <w:tc>
          <w:tcPr>
            <w:tcW w:w="850" w:type="dxa"/>
            <w:vAlign w:val="center"/>
          </w:tcPr>
          <w:p w14:paraId="206B3CC8" w14:textId="5F8E5D1B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57</w:t>
            </w:r>
          </w:p>
        </w:tc>
        <w:tc>
          <w:tcPr>
            <w:tcW w:w="992" w:type="dxa"/>
            <w:vAlign w:val="center"/>
          </w:tcPr>
          <w:p w14:paraId="4D078385" w14:textId="7396B8E9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22D93EF9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0.01395**</w:t>
            </w:r>
          </w:p>
          <w:p w14:paraId="198FD8F4" w14:textId="1A936011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(2.575)</w:t>
            </w:r>
          </w:p>
        </w:tc>
        <w:tc>
          <w:tcPr>
            <w:tcW w:w="992" w:type="dxa"/>
            <w:vAlign w:val="center"/>
          </w:tcPr>
          <w:p w14:paraId="3563BB49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-0.00302</w:t>
            </w:r>
          </w:p>
          <w:p w14:paraId="3982F08B" w14:textId="77348874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(-1.657)</w:t>
            </w:r>
          </w:p>
        </w:tc>
        <w:tc>
          <w:tcPr>
            <w:tcW w:w="850" w:type="dxa"/>
            <w:vAlign w:val="center"/>
          </w:tcPr>
          <w:p w14:paraId="6F52DE42" w14:textId="4F3C2091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0.756</w:t>
            </w:r>
          </w:p>
        </w:tc>
        <w:tc>
          <w:tcPr>
            <w:tcW w:w="851" w:type="dxa"/>
            <w:vAlign w:val="center"/>
          </w:tcPr>
          <w:p w14:paraId="59257B0B" w14:textId="50BA3989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0.386</w:t>
            </w:r>
          </w:p>
        </w:tc>
        <w:tc>
          <w:tcPr>
            <w:tcW w:w="1276" w:type="dxa"/>
            <w:vAlign w:val="center"/>
          </w:tcPr>
          <w:p w14:paraId="7A536E1A" w14:textId="77777777" w:rsidR="00841484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0.00446</w:t>
            </w:r>
          </w:p>
          <w:p w14:paraId="061752F4" w14:textId="17503023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(0.567)</w:t>
            </w:r>
          </w:p>
        </w:tc>
      </w:tr>
      <w:tr w:rsidR="001F1A86" w:rsidRPr="00541F70" w14:paraId="1A6DA786" w14:textId="77777777" w:rsidTr="004452CA">
        <w:trPr>
          <w:trHeight w:val="616"/>
        </w:trPr>
        <w:tc>
          <w:tcPr>
            <w:tcW w:w="993" w:type="dxa"/>
            <w:vAlign w:val="center"/>
          </w:tcPr>
          <w:p w14:paraId="77B4FFEA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6FB2A438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7CAF8A84" w14:textId="7CC3697C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(13,25,5)</w:t>
            </w:r>
          </w:p>
        </w:tc>
        <w:tc>
          <w:tcPr>
            <w:tcW w:w="851" w:type="dxa"/>
            <w:vAlign w:val="center"/>
          </w:tcPr>
          <w:p w14:paraId="7561E2CF" w14:textId="389C5FC4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66</w:t>
            </w:r>
          </w:p>
        </w:tc>
        <w:tc>
          <w:tcPr>
            <w:tcW w:w="850" w:type="dxa"/>
            <w:vAlign w:val="center"/>
          </w:tcPr>
          <w:p w14:paraId="47471EF4" w14:textId="6212A82F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61</w:t>
            </w:r>
          </w:p>
        </w:tc>
        <w:tc>
          <w:tcPr>
            <w:tcW w:w="992" w:type="dxa"/>
            <w:vAlign w:val="center"/>
          </w:tcPr>
          <w:p w14:paraId="0E7B44F2" w14:textId="00CB05F2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6E3E984A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0.00832**</w:t>
            </w:r>
          </w:p>
          <w:p w14:paraId="5B7AD949" w14:textId="0351A549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(2.771)</w:t>
            </w:r>
          </w:p>
        </w:tc>
        <w:tc>
          <w:tcPr>
            <w:tcW w:w="992" w:type="dxa"/>
            <w:vAlign w:val="center"/>
          </w:tcPr>
          <w:p w14:paraId="07F5FFB0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0.01026**</w:t>
            </w:r>
          </w:p>
          <w:p w14:paraId="6880F14A" w14:textId="4E149DC9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(2.572)</w:t>
            </w:r>
          </w:p>
        </w:tc>
        <w:tc>
          <w:tcPr>
            <w:tcW w:w="850" w:type="dxa"/>
            <w:vAlign w:val="center"/>
          </w:tcPr>
          <w:p w14:paraId="35B58B49" w14:textId="6DA95B6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0.682</w:t>
            </w:r>
          </w:p>
        </w:tc>
        <w:tc>
          <w:tcPr>
            <w:tcW w:w="851" w:type="dxa"/>
            <w:vAlign w:val="center"/>
          </w:tcPr>
          <w:p w14:paraId="10AD3C79" w14:textId="1524192C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0.705</w:t>
            </w:r>
          </w:p>
        </w:tc>
        <w:tc>
          <w:tcPr>
            <w:tcW w:w="1276" w:type="dxa"/>
            <w:vAlign w:val="center"/>
          </w:tcPr>
          <w:p w14:paraId="2615970A" w14:textId="77777777" w:rsidR="00841484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0.00925**</w:t>
            </w:r>
          </w:p>
          <w:p w14:paraId="4D60ECEA" w14:textId="6DB3CEE8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(3.702)</w:t>
            </w:r>
          </w:p>
        </w:tc>
      </w:tr>
      <w:tr w:rsidR="001F1A86" w:rsidRPr="00541F70" w14:paraId="077F6A1F" w14:textId="77777777" w:rsidTr="004452CA">
        <w:trPr>
          <w:trHeight w:val="616"/>
        </w:trPr>
        <w:tc>
          <w:tcPr>
            <w:tcW w:w="993" w:type="dxa"/>
            <w:vAlign w:val="center"/>
          </w:tcPr>
          <w:p w14:paraId="7BC08356" w14:textId="77777777" w:rsidR="004452CA" w:rsidRPr="00F933EF" w:rsidRDefault="004452CA" w:rsidP="004452C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0D8F4D38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MACD</w:t>
            </w:r>
          </w:p>
          <w:p w14:paraId="5334D7D0" w14:textId="3352E105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(18,42,9)</w:t>
            </w:r>
          </w:p>
        </w:tc>
        <w:tc>
          <w:tcPr>
            <w:tcW w:w="851" w:type="dxa"/>
            <w:vAlign w:val="center"/>
          </w:tcPr>
          <w:p w14:paraId="2D4826EC" w14:textId="1083240E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47</w:t>
            </w:r>
          </w:p>
        </w:tc>
        <w:tc>
          <w:tcPr>
            <w:tcW w:w="850" w:type="dxa"/>
            <w:vAlign w:val="center"/>
          </w:tcPr>
          <w:p w14:paraId="4409F5D7" w14:textId="120ADE18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48</w:t>
            </w:r>
          </w:p>
        </w:tc>
        <w:tc>
          <w:tcPr>
            <w:tcW w:w="992" w:type="dxa"/>
            <w:vAlign w:val="center"/>
          </w:tcPr>
          <w:p w14:paraId="4D29053B" w14:textId="45F6EA41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352DDAA6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0.00863**</w:t>
            </w:r>
          </w:p>
          <w:p w14:paraId="464964E4" w14:textId="0E823B69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(1.885)</w:t>
            </w:r>
          </w:p>
        </w:tc>
        <w:tc>
          <w:tcPr>
            <w:tcW w:w="992" w:type="dxa"/>
            <w:vAlign w:val="center"/>
          </w:tcPr>
          <w:p w14:paraId="66856FC7" w14:textId="77777777" w:rsidR="004452CA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-0.00037</w:t>
            </w:r>
          </w:p>
          <w:p w14:paraId="6FC22FBD" w14:textId="035ECA59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(-0.186)</w:t>
            </w:r>
          </w:p>
        </w:tc>
        <w:tc>
          <w:tcPr>
            <w:tcW w:w="850" w:type="dxa"/>
            <w:vAlign w:val="center"/>
          </w:tcPr>
          <w:p w14:paraId="07AE632B" w14:textId="3AD3D116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0.596</w:t>
            </w:r>
          </w:p>
        </w:tc>
        <w:tc>
          <w:tcPr>
            <w:tcW w:w="851" w:type="dxa"/>
            <w:vAlign w:val="center"/>
          </w:tcPr>
          <w:p w14:paraId="481F25B0" w14:textId="6B08FA67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0.542</w:t>
            </w:r>
          </w:p>
        </w:tc>
        <w:tc>
          <w:tcPr>
            <w:tcW w:w="1276" w:type="dxa"/>
            <w:vAlign w:val="center"/>
          </w:tcPr>
          <w:p w14:paraId="0DB83D23" w14:textId="77777777" w:rsidR="00841484" w:rsidRDefault="004452CA" w:rsidP="004452CA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0.00408*</w:t>
            </w:r>
          </w:p>
          <w:p w14:paraId="04DC0383" w14:textId="25501EBF" w:rsidR="004452CA" w:rsidRPr="004452CA" w:rsidRDefault="004452CA" w:rsidP="004452CA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4452CA">
              <w:rPr>
                <w:rFonts w:ascii="TH SarabunPSK" w:hAnsi="TH SarabunPSK" w:cs="TH SarabunPSK"/>
                <w:color w:val="000000"/>
                <w:szCs w:val="22"/>
              </w:rPr>
              <w:t>(1.379)</w:t>
            </w:r>
          </w:p>
        </w:tc>
      </w:tr>
    </w:tbl>
    <w:p w14:paraId="1A9D58CE" w14:textId="77777777" w:rsidR="0063573F" w:rsidRDefault="0063573F" w:rsidP="00264256">
      <w:pPr>
        <w:pStyle w:val="NoSpacing"/>
        <w:jc w:val="center"/>
        <w:rPr>
          <w:rFonts w:ascii="TH SarabunPSK" w:hAnsi="TH SarabunPSK" w:cs="TH SarabunPSK"/>
          <w:sz w:val="28"/>
        </w:rPr>
      </w:pPr>
    </w:p>
    <w:p w14:paraId="4571DD98" w14:textId="53AC73F5" w:rsidR="00404C18" w:rsidRDefault="003808B8" w:rsidP="002D1F98">
      <w:pPr>
        <w:pStyle w:val="NoSpacing"/>
        <w:jc w:val="center"/>
        <w:rPr>
          <w:rFonts w:ascii="TH SarabunPSK" w:hAnsi="TH SarabunPSK" w:cs="TH SarabunPSK"/>
          <w:sz w:val="28"/>
        </w:rPr>
      </w:pPr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 w:rsidR="00EF3C75">
        <w:rPr>
          <w:rFonts w:ascii="TH SarabunPSK" w:hAnsi="TH SarabunPSK" w:cs="TH SarabunPSK"/>
          <w:sz w:val="28"/>
        </w:rPr>
        <w:t xml:space="preserve"> ,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>พารามิเตอร์มี</w:t>
      </w:r>
      <w:r w:rsidRPr="002D1F98">
        <w:rPr>
          <w:rFonts w:cs="TH SarabunPSK"/>
          <w:cs/>
        </w:rPr>
        <w:t>นัยสำคัญ</w:t>
      </w:r>
      <w:r w:rsidRPr="003808B8">
        <w:rPr>
          <w:rFonts w:ascii="TH SarabunPSK" w:hAnsi="TH SarabunPSK" w:cs="TH SarabunPSK"/>
          <w:sz w:val="28"/>
          <w:cs/>
        </w:rPr>
        <w:t xml:space="preserve">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p w14:paraId="0C50290D" w14:textId="77777777" w:rsidR="00FD5C75" w:rsidRDefault="00FD5C75" w:rsidP="0093293A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C17AE5" w14:textId="77777777" w:rsidR="00FD5C75" w:rsidRDefault="00FD5C75" w:rsidP="0093293A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C2FC26B" w14:textId="77777777" w:rsidR="00FD5C75" w:rsidRDefault="00FD5C75" w:rsidP="0093293A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8344D1E" w14:textId="18944BE1" w:rsidR="00404C18" w:rsidRDefault="003808B8" w:rsidP="0093293A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ตารางที่ </w:t>
      </w:r>
      <w:r w:rsidR="00AB5A44">
        <w:rPr>
          <w:rFonts w:ascii="TH SarabunPSK" w:hAnsi="TH SarabunPSK" w:cs="TH SarabunPSK"/>
          <w:b/>
          <w:bCs/>
          <w:sz w:val="32"/>
          <w:szCs w:val="32"/>
        </w:rPr>
        <w:t>1</w:t>
      </w:r>
      <w:r w:rsidR="00972A28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แสดงผลการทดสอบของดัชนีตลาดหุ้น</w:t>
      </w:r>
      <w:r w:rsidR="009F5DFC" w:rsidRPr="008961D3">
        <w:rPr>
          <w:rFonts w:ascii="TH SarabunPSK" w:hAnsi="TH SarabunPSK" w:cs="TH SarabunPSK"/>
          <w:b/>
          <w:bCs/>
          <w:sz w:val="32"/>
          <w:szCs w:val="32"/>
          <w:cs/>
        </w:rPr>
        <w:t>ในกลุ่ม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ประเทศแถบเอเชีย (</w:t>
      </w:r>
      <w:r w:rsidR="009F5DFC" w:rsidRPr="008961D3">
        <w:rPr>
          <w:rFonts w:ascii="TH SarabunPSK" w:hAnsi="TH SarabunPSK" w:cs="TH SarabunPSK"/>
          <w:b/>
          <w:bCs/>
          <w:sz w:val="32"/>
          <w:szCs w:val="32"/>
        </w:rPr>
        <w:t xml:space="preserve">Asian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>Stock Market</w:t>
      </w:r>
      <w:r w:rsidR="009F5DFC" w:rsidRPr="008961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Index)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รวมทั้งสิ้น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>ดัชนี</w:t>
      </w:r>
      <w:r w:rsidR="008961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8961D3" w:rsidRPr="008961D3">
        <w:rPr>
          <w:rFonts w:ascii="TH SarabunPSK" w:hAnsi="TH SarabunPSK" w:cs="TH SarabunPSK"/>
          <w:b/>
          <w:bCs/>
          <w:sz w:val="32"/>
          <w:szCs w:val="32"/>
          <w:cs/>
        </w:rPr>
        <w:t>โดย</w:t>
      </w:r>
      <w:r w:rsidR="00603A2F"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="008961D3" w:rsidRPr="008961D3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ช่วงข้อมูลตั้งแต่ปี 2013 ถึง 2023 </w:t>
      </w:r>
      <w:r w:rsidR="00FB45D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ของกลยุทธ์ 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>RSI</w:t>
      </w:r>
      <w:r w:rsidR="00E04AA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5297E">
        <w:rPr>
          <w:rFonts w:ascii="TH SarabunPSK" w:hAnsi="TH SarabunPSK" w:cs="TH SarabunPSK"/>
          <w:b/>
          <w:bCs/>
          <w:sz w:val="32"/>
          <w:szCs w:val="32"/>
        </w:rPr>
        <w:t>cross the centerline (RSI = 50)</w:t>
      </w:r>
      <w:r w:rsidR="00E04AA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E62E2" w:rsidRPr="008961D3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Rule </w:t>
      </w:r>
      <w:r w:rsidR="003E62E2" w:rsidRPr="008961D3">
        <w:rPr>
          <w:rFonts w:ascii="TH SarabunPSK" w:hAnsi="TH SarabunPSK" w:cs="TH SarabunPSK"/>
          <w:b/>
          <w:bCs/>
          <w:sz w:val="32"/>
          <w:szCs w:val="32"/>
        </w:rPr>
        <w:t>3)</w:t>
      </w:r>
      <w:r w:rsidRPr="008961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603A2F">
        <w:rPr>
          <w:rFonts w:ascii="TH SarabunPSK" w:hAnsi="TH SarabunPSK" w:cs="TH SarabunPSK" w:hint="cs"/>
          <w:b/>
          <w:bCs/>
          <w:sz w:val="32"/>
          <w:szCs w:val="32"/>
          <w:cs/>
        </w:rPr>
        <w:t>หลัง</w:t>
      </w:r>
      <w:r w:rsidR="00603A2F" w:rsidRPr="008C4B94">
        <w:rPr>
          <w:rFonts w:ascii="TH SarabunPSK" w:hAnsi="TH SarabunPSK" w:cs="TH SarabunPSK"/>
          <w:b/>
          <w:bCs/>
          <w:sz w:val="32"/>
          <w:szCs w:val="32"/>
          <w:cs/>
        </w:rPr>
        <w:t>ปรับพารามิเตอร์</w:t>
      </w:r>
    </w:p>
    <w:p w14:paraId="2C39CB05" w14:textId="77777777" w:rsidR="000B7133" w:rsidRPr="008961D3" w:rsidRDefault="000B7133" w:rsidP="0093293A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E90C79C" w14:textId="70030EC9" w:rsidR="00583FEE" w:rsidRPr="00CC373C" w:rsidRDefault="00583FEE" w:rsidP="00583FEE">
      <w:pPr>
        <w:pStyle w:val="NoSpacing"/>
        <w:jc w:val="thaiDistribute"/>
        <w:rPr>
          <w:rFonts w:ascii="TH SarabunPSK" w:hAnsi="TH SarabunPSK" w:cs="TH SarabunPSK"/>
          <w:sz w:val="28"/>
        </w:rPr>
      </w:pPr>
      <w:r w:rsidRPr="00CC373C">
        <w:rPr>
          <w:rFonts w:ascii="TH SarabunPSK" w:hAnsi="TH SarabunPSK" w:cs="TH SarabunPSK"/>
          <w:sz w:val="28"/>
          <w:cs/>
        </w:rPr>
        <w:t>ด</w:t>
      </w:r>
      <w:r w:rsidRPr="00CC373C">
        <w:rPr>
          <w:rFonts w:ascii="TH SarabunPSK" w:hAnsi="TH SarabunPSK" w:cs="TH SarabunPSK" w:hint="cs"/>
          <w:sz w:val="28"/>
          <w:cs/>
        </w:rPr>
        <w:t>ั</w:t>
      </w:r>
      <w:r w:rsidRPr="00CC373C">
        <w:rPr>
          <w:rFonts w:ascii="TH SarabunPSK" w:hAnsi="TH SarabunPSK" w:cs="TH SarabunPSK"/>
          <w:sz w:val="28"/>
          <w:cs/>
        </w:rPr>
        <w:t>ชนีราคาหล</w:t>
      </w:r>
      <w:r w:rsidRPr="00CC373C">
        <w:rPr>
          <w:rFonts w:ascii="TH SarabunPSK" w:hAnsi="TH SarabunPSK" w:cs="TH SarabunPSK" w:hint="cs"/>
          <w:sz w:val="28"/>
          <w:cs/>
        </w:rPr>
        <w:t>ั</w:t>
      </w:r>
      <w:r w:rsidRPr="00CC373C">
        <w:rPr>
          <w:rFonts w:ascii="TH SarabunPSK" w:hAnsi="TH SarabunPSK" w:cs="TH SarabunPSK"/>
          <w:sz w:val="28"/>
          <w:cs/>
        </w:rPr>
        <w:t>กทรัพย์ของเอเชียของกลยุทธ์</w:t>
      </w:r>
      <w:r w:rsidRPr="00CC373C">
        <w:rPr>
          <w:rFonts w:ascii="TH SarabunPSK" w:hAnsi="TH SarabunPSK" w:cs="TH SarabunPSK" w:hint="cs"/>
          <w:sz w:val="28"/>
          <w:cs/>
        </w:rPr>
        <w:t xml:space="preserve"> </w:t>
      </w:r>
      <w:r w:rsidR="001835FD">
        <w:rPr>
          <w:rFonts w:ascii="TH SarabunPSK" w:hAnsi="TH SarabunPSK" w:cs="TH SarabunPSK"/>
          <w:sz w:val="28"/>
        </w:rPr>
        <w:t>RSI</w:t>
      </w:r>
      <w:r w:rsidRPr="00CC373C">
        <w:rPr>
          <w:rFonts w:ascii="TH SarabunPSK" w:hAnsi="TH SarabunPSK" w:cs="TH SarabunPSK"/>
          <w:sz w:val="28"/>
        </w:rPr>
        <w:t xml:space="preserve"> crosses </w:t>
      </w:r>
      <w:r w:rsidR="001835FD">
        <w:rPr>
          <w:rFonts w:ascii="TH SarabunPSK" w:hAnsi="TH SarabunPSK" w:cs="TH SarabunPSK"/>
          <w:sz w:val="28"/>
        </w:rPr>
        <w:t>RSI (50)</w:t>
      </w:r>
      <w:r w:rsidRPr="00CC373C">
        <w:rPr>
          <w:rFonts w:ascii="TH SarabunPSK" w:hAnsi="TH SarabunPSK" w:cs="TH SarabunPSK"/>
          <w:sz w:val="28"/>
        </w:rPr>
        <w:t xml:space="preserve"> (Rule </w:t>
      </w:r>
      <w:r w:rsidR="001835FD">
        <w:rPr>
          <w:rFonts w:ascii="TH SarabunPSK" w:hAnsi="TH SarabunPSK" w:cs="TH SarabunPSK"/>
          <w:sz w:val="28"/>
        </w:rPr>
        <w:t>3</w:t>
      </w:r>
      <w:r w:rsidRPr="00CC373C">
        <w:rPr>
          <w:rFonts w:ascii="TH SarabunPSK" w:hAnsi="TH SarabunPSK" w:cs="TH SarabunPSK"/>
          <w:sz w:val="28"/>
          <w:cs/>
        </w:rPr>
        <w:t>)</w:t>
      </w:r>
      <w:r w:rsidRPr="00CC373C">
        <w:rPr>
          <w:rFonts w:ascii="TH SarabunPSK" w:hAnsi="TH SarabunPSK" w:cs="TH SarabunPSK"/>
          <w:sz w:val="28"/>
        </w:rPr>
        <w:t xml:space="preserve"> </w:t>
      </w:r>
      <w:r w:rsidRPr="00CC373C">
        <w:rPr>
          <w:rFonts w:ascii="TH SarabunPSK" w:hAnsi="TH SarabunPSK" w:cs="TH SarabunPSK" w:hint="cs"/>
          <w:sz w:val="28"/>
          <w:cs/>
        </w:rPr>
        <w:t xml:space="preserve">จากผลการทดสอบการวิจัย พบว่าดัชนีของตลาด </w:t>
      </w:r>
      <w:r w:rsidRPr="002E279A">
        <w:rPr>
          <w:rFonts w:ascii="TH SarabunPSK" w:hAnsi="TH SarabunPSK" w:cs="TH SarabunPSK"/>
          <w:sz w:val="28"/>
        </w:rPr>
        <w:t>Hong Kong Stock Exchange</w:t>
      </w:r>
      <w:r w:rsidRPr="002E279A">
        <w:rPr>
          <w:rFonts w:ascii="TH SarabunPSK" w:hAnsi="TH SarabunPSK" w:cs="TH SarabunPSK" w:hint="cs"/>
          <w:sz w:val="28"/>
        </w:rPr>
        <w:t xml:space="preserve"> (</w:t>
      </w:r>
      <w:r w:rsidRPr="002E279A">
        <w:rPr>
          <w:rFonts w:ascii="TH SarabunPSK" w:hAnsi="TH SarabunPSK" w:cs="TH SarabunPSK"/>
          <w:sz w:val="28"/>
        </w:rPr>
        <w:t>^HSI</w:t>
      </w:r>
      <w:r w:rsidRPr="002E279A">
        <w:rPr>
          <w:rFonts w:ascii="TH SarabunPSK" w:hAnsi="TH SarabunPSK" w:cs="TH SarabunPSK" w:hint="cs"/>
          <w:sz w:val="28"/>
        </w:rPr>
        <w:t>)</w:t>
      </w:r>
      <w:r w:rsidRPr="002E279A">
        <w:rPr>
          <w:rFonts w:ascii="TH SarabunPSK" w:hAnsi="TH SarabunPSK" w:cs="TH SarabunPSK"/>
          <w:sz w:val="28"/>
        </w:rPr>
        <w:t>,</w:t>
      </w:r>
      <w:r>
        <w:rPr>
          <w:rFonts w:ascii="TH SarabunPSK" w:hAnsi="TH SarabunPSK" w:cs="TH SarabunPSK"/>
          <w:sz w:val="28"/>
        </w:rPr>
        <w:t xml:space="preserve"> </w:t>
      </w:r>
      <w:r w:rsidR="001835FD" w:rsidRPr="00CC373C">
        <w:rPr>
          <w:rFonts w:ascii="TH SarabunPSK" w:hAnsi="TH SarabunPSK" w:cs="TH SarabunPSK"/>
          <w:sz w:val="28"/>
        </w:rPr>
        <w:t>China Shenzhen Stock Exchange (399001.SZ)</w:t>
      </w:r>
      <w:r w:rsidR="001835FD">
        <w:rPr>
          <w:rFonts w:ascii="TH SarabunPSK" w:hAnsi="TH SarabunPSK" w:cs="TH SarabunPSK"/>
          <w:sz w:val="28"/>
        </w:rPr>
        <w:t xml:space="preserve">, </w:t>
      </w:r>
      <w:r w:rsidRPr="002E279A">
        <w:rPr>
          <w:rFonts w:ascii="TH SarabunPSK" w:hAnsi="TH SarabunPSK" w:cs="TH SarabunPSK"/>
          <w:sz w:val="28"/>
        </w:rPr>
        <w:t>China Shanghai Stock Exchange (000001</w:t>
      </w:r>
      <w:r w:rsidRPr="002E279A">
        <w:rPr>
          <w:rFonts w:ascii="TH SarabunPSK" w:hAnsi="TH SarabunPSK" w:cs="TH SarabunPSK"/>
          <w:sz w:val="28"/>
          <w:cs/>
        </w:rPr>
        <w:t>.</w:t>
      </w:r>
      <w:r w:rsidRPr="002E279A">
        <w:rPr>
          <w:rFonts w:ascii="TH SarabunPSK" w:hAnsi="TH SarabunPSK" w:cs="TH SarabunPSK"/>
          <w:sz w:val="28"/>
        </w:rPr>
        <w:t>SS)</w:t>
      </w:r>
      <w:r>
        <w:rPr>
          <w:rFonts w:ascii="TH SarabunPSK" w:hAnsi="TH SarabunPSK" w:cs="TH SarabunPSK"/>
          <w:sz w:val="28"/>
        </w:rPr>
        <w:t>,</w:t>
      </w:r>
      <w:r w:rsidRPr="002E279A">
        <w:rPr>
          <w:rFonts w:ascii="TH SarabunPSK" w:hAnsi="TH SarabunPSK" w:cs="TH SarabunPSK"/>
          <w:sz w:val="28"/>
        </w:rPr>
        <w:t xml:space="preserve"> </w:t>
      </w:r>
      <w:r w:rsidR="00330164" w:rsidRPr="006E03AA">
        <w:t xml:space="preserve"> </w:t>
      </w:r>
      <w:r w:rsidR="00330164" w:rsidRPr="006E03AA">
        <w:rPr>
          <w:rFonts w:ascii="TH SarabunPSK" w:hAnsi="TH SarabunPSK" w:cs="TH SarabunPSK"/>
          <w:sz w:val="28"/>
        </w:rPr>
        <w:t>Korea Exchange (^KS11)</w:t>
      </w:r>
      <w:r w:rsidR="00330164">
        <w:rPr>
          <w:rFonts w:ascii="TH SarabunPSK" w:hAnsi="TH SarabunPSK" w:cs="TH SarabunPSK"/>
          <w:sz w:val="28"/>
        </w:rPr>
        <w:t xml:space="preserve">, </w:t>
      </w:r>
      <w:r w:rsidRPr="00CC373C">
        <w:rPr>
          <w:rFonts w:ascii="TH SarabunPSK" w:hAnsi="TH SarabunPSK" w:cs="TH SarabunPSK"/>
          <w:sz w:val="28"/>
        </w:rPr>
        <w:t>Singapore Exchange</w:t>
      </w:r>
      <w:r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Pr="00CC373C">
        <w:rPr>
          <w:rFonts w:ascii="TH SarabunPSK" w:hAnsi="TH SarabunPSK" w:cs="TH SarabunPSK"/>
          <w:sz w:val="28"/>
        </w:rPr>
        <w:t>^STI</w:t>
      </w:r>
      <w:r w:rsidRPr="00CC373C">
        <w:rPr>
          <w:rFonts w:ascii="TH SarabunPSK" w:hAnsi="TH SarabunPSK" w:cs="TH SarabunPSK" w:hint="cs"/>
          <w:sz w:val="28"/>
          <w:cs/>
        </w:rPr>
        <w:t>)</w:t>
      </w:r>
      <w:r w:rsidRPr="00CC373C">
        <w:rPr>
          <w:rFonts w:ascii="TH SarabunPSK" w:hAnsi="TH SarabunPSK" w:cs="TH SarabunPSK"/>
          <w:sz w:val="28"/>
        </w:rPr>
        <w:t xml:space="preserve"> </w:t>
      </w:r>
      <w:r w:rsidRPr="001101DC">
        <w:rPr>
          <w:rFonts w:ascii="TH SarabunPSK" w:hAnsi="TH SarabunPSK" w:cs="TH SarabunPSK"/>
          <w:sz w:val="28"/>
          <w:cs/>
        </w:rPr>
        <w:t xml:space="preserve">และ </w:t>
      </w:r>
      <w:r w:rsidRPr="001101DC">
        <w:rPr>
          <w:rFonts w:ascii="TH SarabunPSK" w:hAnsi="TH SarabunPSK" w:cs="TH SarabunPSK"/>
          <w:sz w:val="28"/>
        </w:rPr>
        <w:t>Thai The Stock Exchange of Thailand</w:t>
      </w:r>
      <w:r w:rsidRPr="002E279A"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/>
          <w:sz w:val="28"/>
        </w:rPr>
        <w:t xml:space="preserve">(^SET) </w:t>
      </w:r>
      <w:r w:rsidRPr="00CC373C">
        <w:rPr>
          <w:rFonts w:ascii="TH SarabunPSK" w:hAnsi="TH SarabunPSK" w:cs="TH SarabunPSK" w:hint="cs"/>
          <w:sz w:val="28"/>
          <w:cs/>
        </w:rPr>
        <w:t xml:space="preserve">รวม </w:t>
      </w:r>
      <w:r w:rsidR="009D0BCB">
        <w:rPr>
          <w:rFonts w:ascii="TH SarabunPSK" w:hAnsi="TH SarabunPSK" w:cs="TH SarabunPSK"/>
          <w:sz w:val="28"/>
        </w:rPr>
        <w:t>6</w:t>
      </w:r>
      <w:r w:rsidRPr="00CC373C">
        <w:rPr>
          <w:rFonts w:ascii="TH SarabunPSK" w:hAnsi="TH SarabunPSK" w:cs="TH SarabunPSK" w:hint="cs"/>
          <w:sz w:val="28"/>
          <w:cs/>
        </w:rPr>
        <w:t xml:space="preserve"> ดัชนี เมื่อเชื่อสัญญาณซื้อ</w:t>
      </w:r>
      <w:r>
        <w:rPr>
          <w:rFonts w:ascii="TH SarabunPSK" w:hAnsi="TH SarabunPSK" w:cs="TH SarabunPSK" w:hint="cs"/>
          <w:sz w:val="28"/>
          <w:cs/>
        </w:rPr>
        <w:t>และขาย</w:t>
      </w:r>
      <w:r w:rsidRPr="00CC373C">
        <w:rPr>
          <w:rFonts w:ascii="TH SarabunPSK" w:hAnsi="TH SarabunPSK" w:cs="TH SarabunPSK" w:hint="cs"/>
          <w:sz w:val="28"/>
          <w:cs/>
        </w:rPr>
        <w:t>จะ</w:t>
      </w:r>
      <w:r w:rsidRPr="00CC373C">
        <w:rPr>
          <w:rFonts w:ascii="TH SarabunPSK" w:hAnsi="TH SarabunPSK" w:cs="TH SarabunPSK"/>
          <w:sz w:val="28"/>
          <w:cs/>
        </w:rPr>
        <w:t>มีค่าเฉลี่ยผลตอบแทน 10 ว</w:t>
      </w:r>
      <w:r w:rsidRPr="00CC373C">
        <w:rPr>
          <w:rFonts w:ascii="TH SarabunPSK" w:hAnsi="TH SarabunPSK" w:cs="TH SarabunPSK" w:hint="cs"/>
          <w:sz w:val="28"/>
          <w:cs/>
        </w:rPr>
        <w:t>ั</w:t>
      </w:r>
      <w:r w:rsidRPr="00CC373C">
        <w:rPr>
          <w:rFonts w:ascii="TH SarabunPSK" w:hAnsi="TH SarabunPSK" w:cs="TH SarabunPSK"/>
          <w:sz w:val="28"/>
          <w:cs/>
        </w:rPr>
        <w:t>น</w:t>
      </w:r>
      <w:r w:rsidRPr="00CC373C">
        <w:rPr>
          <w:rFonts w:ascii="TH SarabunPSK" w:hAnsi="TH SarabunPSK" w:cs="TH SarabunPSK" w:hint="cs"/>
          <w:sz w:val="28"/>
          <w:cs/>
        </w:rPr>
        <w:t>มากกว่ากลยุทธ์ซื้อและถืออย่างมีนัยสำคัญ และพบว่าดัชนีของตลาด</w:t>
      </w:r>
      <w:r w:rsidR="00A0772A">
        <w:rPr>
          <w:rFonts w:ascii="TH SarabunPSK" w:hAnsi="TH SarabunPSK" w:cs="TH SarabunPSK"/>
          <w:sz w:val="28"/>
        </w:rPr>
        <w:t xml:space="preserve"> </w:t>
      </w:r>
      <w:r w:rsidR="00A0772A" w:rsidRPr="00CC373C">
        <w:rPr>
          <w:rFonts w:ascii="TH SarabunPSK" w:hAnsi="TH SarabunPSK" w:cs="TH SarabunPSK"/>
          <w:sz w:val="28"/>
        </w:rPr>
        <w:t>Bombay Stock Exchange</w:t>
      </w:r>
      <w:r w:rsidR="00A0772A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A0772A" w:rsidRPr="00CC373C">
        <w:rPr>
          <w:rFonts w:ascii="TH SarabunPSK" w:hAnsi="TH SarabunPSK" w:cs="TH SarabunPSK"/>
          <w:sz w:val="28"/>
        </w:rPr>
        <w:t>^BSESN</w:t>
      </w:r>
      <w:r w:rsidR="00A0772A">
        <w:rPr>
          <w:rFonts w:ascii="TH SarabunPSK" w:hAnsi="TH SarabunPSK" w:cs="TH SarabunPSK"/>
          <w:sz w:val="28"/>
        </w:rPr>
        <w:t>),</w:t>
      </w:r>
      <w:r w:rsidR="000F6CEA">
        <w:rPr>
          <w:rFonts w:ascii="TH SarabunPSK" w:hAnsi="TH SarabunPSK" w:cs="TH SarabunPSK"/>
          <w:sz w:val="28"/>
        </w:rPr>
        <w:t xml:space="preserve"> </w:t>
      </w:r>
      <w:r w:rsidR="000F6CEA" w:rsidRPr="00CC373C">
        <w:rPr>
          <w:rFonts w:ascii="TH SarabunPSK" w:hAnsi="TH SarabunPSK" w:cs="TH SarabunPSK"/>
          <w:sz w:val="28"/>
        </w:rPr>
        <w:t>Tokyo Stock Exchange</w:t>
      </w:r>
      <w:r w:rsidR="000F6CEA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0F6CEA" w:rsidRPr="00CC373C">
        <w:rPr>
          <w:rFonts w:ascii="TH SarabunPSK" w:hAnsi="TH SarabunPSK" w:cs="TH SarabunPSK"/>
          <w:sz w:val="28"/>
        </w:rPr>
        <w:t>^N</w:t>
      </w:r>
      <w:r w:rsidR="000F6CEA" w:rsidRPr="00CC373C">
        <w:rPr>
          <w:rFonts w:ascii="TH SarabunPSK" w:hAnsi="TH SarabunPSK" w:cs="TH SarabunPSK"/>
          <w:sz w:val="28"/>
          <w:cs/>
        </w:rPr>
        <w:t>225</w:t>
      </w:r>
      <w:r w:rsidR="000F6CEA" w:rsidRPr="00CC373C">
        <w:rPr>
          <w:rFonts w:ascii="TH SarabunPSK" w:hAnsi="TH SarabunPSK" w:cs="TH SarabunPSK" w:hint="cs"/>
          <w:sz w:val="28"/>
          <w:cs/>
        </w:rPr>
        <w:t>)</w:t>
      </w:r>
      <w:r w:rsidR="000F6CEA" w:rsidRPr="002E279A">
        <w:rPr>
          <w:rFonts w:ascii="TH SarabunPSK" w:hAnsi="TH SarabunPSK" w:cs="TH SarabunPSK"/>
          <w:sz w:val="28"/>
        </w:rPr>
        <w:t>,</w:t>
      </w:r>
      <w:r w:rsidR="000F6CEA">
        <w:rPr>
          <w:rFonts w:ascii="TH SarabunPSK" w:hAnsi="TH SarabunPSK" w:cs="TH SarabunPSK"/>
          <w:sz w:val="28"/>
        </w:rPr>
        <w:t xml:space="preserve"> </w:t>
      </w:r>
      <w:r w:rsidR="000F6CEA" w:rsidRPr="00CC373C">
        <w:rPr>
          <w:rFonts w:ascii="TH SarabunPSK" w:hAnsi="TH SarabunPSK" w:cs="TH SarabunPSK"/>
          <w:sz w:val="28"/>
        </w:rPr>
        <w:t>China Shenzhen Stock Exchange (399001.SZ)</w:t>
      </w:r>
      <w:r w:rsidR="000F6CEA">
        <w:rPr>
          <w:rFonts w:ascii="TH SarabunPSK" w:hAnsi="TH SarabunPSK" w:cs="TH SarabunPSK"/>
          <w:sz w:val="28"/>
        </w:rPr>
        <w:t xml:space="preserve">, </w:t>
      </w:r>
      <w:r w:rsidRPr="002E279A">
        <w:rPr>
          <w:rFonts w:ascii="TH SarabunPSK" w:hAnsi="TH SarabunPSK" w:cs="TH SarabunPSK"/>
          <w:sz w:val="28"/>
        </w:rPr>
        <w:t>China Shanghai Stock Exchange (000001</w:t>
      </w:r>
      <w:r w:rsidRPr="002E279A">
        <w:rPr>
          <w:rFonts w:ascii="TH SarabunPSK" w:hAnsi="TH SarabunPSK" w:cs="TH SarabunPSK"/>
          <w:sz w:val="28"/>
          <w:cs/>
        </w:rPr>
        <w:t>.</w:t>
      </w:r>
      <w:r w:rsidRPr="002E279A">
        <w:rPr>
          <w:rFonts w:ascii="TH SarabunPSK" w:hAnsi="TH SarabunPSK" w:cs="TH SarabunPSK"/>
          <w:sz w:val="28"/>
        </w:rPr>
        <w:t>SS)</w:t>
      </w:r>
      <w:r>
        <w:rPr>
          <w:rFonts w:ascii="TH SarabunPSK" w:hAnsi="TH SarabunPSK" w:cs="TH SarabunPSK"/>
          <w:sz w:val="28"/>
        </w:rPr>
        <w:t>,</w:t>
      </w:r>
      <w:r w:rsidR="005E641F" w:rsidRPr="005E641F">
        <w:rPr>
          <w:rFonts w:ascii="TH SarabunPSK" w:hAnsi="TH SarabunPSK" w:cs="TH SarabunPSK"/>
          <w:sz w:val="28"/>
        </w:rPr>
        <w:t xml:space="preserve"> </w:t>
      </w:r>
      <w:r w:rsidR="005E641F" w:rsidRPr="006E03AA">
        <w:rPr>
          <w:rFonts w:ascii="TH SarabunPSK" w:hAnsi="TH SarabunPSK" w:cs="TH SarabunPSK"/>
          <w:sz w:val="28"/>
        </w:rPr>
        <w:t>Korea Exchange (^KS11)</w:t>
      </w:r>
      <w:r w:rsidR="005E641F">
        <w:rPr>
          <w:rFonts w:ascii="TH SarabunPSK" w:hAnsi="TH SarabunPSK" w:cs="TH SarabunPSK"/>
          <w:sz w:val="28"/>
        </w:rPr>
        <w:t xml:space="preserve">, </w:t>
      </w:r>
      <w:r w:rsidRPr="002E279A">
        <w:rPr>
          <w:rFonts w:ascii="TH SarabunPSK" w:hAnsi="TH SarabunPSK" w:cs="TH SarabunPSK"/>
          <w:sz w:val="28"/>
        </w:rPr>
        <w:t>Singapore Exchange (^STI)</w:t>
      </w:r>
      <w:r w:rsidR="005E641F">
        <w:rPr>
          <w:rFonts w:ascii="TH SarabunPSK" w:hAnsi="TH SarabunPSK" w:cs="TH SarabunPSK"/>
          <w:sz w:val="28"/>
        </w:rPr>
        <w:t xml:space="preserve"> </w:t>
      </w:r>
      <w:r w:rsidR="005E641F">
        <w:rPr>
          <w:rFonts w:ascii="TH SarabunPSK" w:hAnsi="TH SarabunPSK" w:cs="TH SarabunPSK" w:hint="cs"/>
          <w:sz w:val="28"/>
          <w:cs/>
        </w:rPr>
        <w:t>และ</w:t>
      </w:r>
      <w:r w:rsidRPr="001101DC">
        <w:rPr>
          <w:rFonts w:ascii="TH SarabunPSK" w:hAnsi="TH SarabunPSK" w:cs="TH SarabunPSK"/>
          <w:sz w:val="28"/>
        </w:rPr>
        <w:t>Thai The Stock Exchange of Thailand</w:t>
      </w:r>
      <w:r w:rsidRPr="002E279A"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/>
          <w:sz w:val="28"/>
        </w:rPr>
        <w:t xml:space="preserve">(^SET) </w:t>
      </w:r>
      <w:r w:rsidRPr="00CC373C">
        <w:rPr>
          <w:rFonts w:ascii="TH SarabunPSK" w:hAnsi="TH SarabunPSK" w:cs="TH SarabunPSK" w:hint="cs"/>
          <w:sz w:val="28"/>
          <w:cs/>
        </w:rPr>
        <w:t xml:space="preserve">รวม </w:t>
      </w:r>
      <w:r w:rsidR="005E641F">
        <w:rPr>
          <w:rFonts w:ascii="TH SarabunPSK" w:hAnsi="TH SarabunPSK" w:cs="TH SarabunPSK"/>
          <w:sz w:val="28"/>
        </w:rPr>
        <w:t>7</w:t>
      </w:r>
      <w:r w:rsidRPr="00CC373C">
        <w:rPr>
          <w:rFonts w:ascii="TH SarabunPSK" w:hAnsi="TH SarabunPSK" w:cs="TH SarabunPSK" w:hint="cs"/>
          <w:sz w:val="28"/>
          <w:cs/>
        </w:rPr>
        <w:t xml:space="preserve"> ดัชนี </w:t>
      </w:r>
      <w:r w:rsidRPr="00CC373C">
        <w:rPr>
          <w:rFonts w:ascii="TH SarabunPSK" w:hAnsi="TH SarabunPSK" w:cs="TH SarabunPSK"/>
          <w:sz w:val="28"/>
          <w:cs/>
        </w:rPr>
        <w:t>เมื่อเชื่อสัญญาณ</w:t>
      </w:r>
      <w:r>
        <w:rPr>
          <w:rFonts w:ascii="TH SarabunPSK" w:hAnsi="TH SarabunPSK" w:cs="TH SarabunPSK" w:hint="cs"/>
          <w:sz w:val="28"/>
          <w:cs/>
        </w:rPr>
        <w:t>ซื้อ</w:t>
      </w:r>
      <w:r w:rsidRPr="00CC373C">
        <w:rPr>
          <w:rFonts w:ascii="TH SarabunPSK" w:hAnsi="TH SarabunPSK" w:cs="TH SarabunPSK"/>
          <w:sz w:val="28"/>
          <w:cs/>
        </w:rPr>
        <w:t>จะมีค่าเฉลี่ยผลตอบแทน 10 วันมากกว่า</w:t>
      </w:r>
      <w:r w:rsidRPr="00CC373C">
        <w:rPr>
          <w:rFonts w:ascii="TH SarabunPSK" w:hAnsi="TH SarabunPSK" w:cs="TH SarabunPSK" w:hint="cs"/>
          <w:sz w:val="28"/>
          <w:cs/>
        </w:rPr>
        <w:t>ของ</w:t>
      </w:r>
      <w:r w:rsidRPr="00CC373C">
        <w:rPr>
          <w:rFonts w:ascii="TH SarabunPSK" w:hAnsi="TH SarabunPSK" w:cs="TH SarabunPSK"/>
          <w:sz w:val="28"/>
          <w:cs/>
        </w:rPr>
        <w:t>กลยุทธ์ซื้อและถืออย่างมีนัยสำคัญ</w:t>
      </w:r>
      <w:r w:rsidRPr="00CC373C">
        <w:rPr>
          <w:rFonts w:ascii="TH SarabunPSK" w:hAnsi="TH SarabunPSK" w:cs="TH SarabunPSK" w:hint="cs"/>
          <w:sz w:val="28"/>
          <w:cs/>
        </w:rPr>
        <w:t xml:space="preserve"> และสุดท้ายพบว่าดัชนีของตลาด </w:t>
      </w:r>
      <w:r w:rsidR="00127968" w:rsidRPr="002E279A">
        <w:rPr>
          <w:rFonts w:ascii="TH SarabunPSK" w:hAnsi="TH SarabunPSK" w:cs="TH SarabunPSK"/>
          <w:sz w:val="28"/>
        </w:rPr>
        <w:t>Hong Kong Stock Exchange</w:t>
      </w:r>
      <w:r w:rsidR="00127968" w:rsidRPr="002E279A">
        <w:rPr>
          <w:rFonts w:ascii="TH SarabunPSK" w:hAnsi="TH SarabunPSK" w:cs="TH SarabunPSK" w:hint="cs"/>
          <w:sz w:val="28"/>
        </w:rPr>
        <w:t xml:space="preserve"> (</w:t>
      </w:r>
      <w:r w:rsidR="00127968" w:rsidRPr="002E279A">
        <w:rPr>
          <w:rFonts w:ascii="TH SarabunPSK" w:hAnsi="TH SarabunPSK" w:cs="TH SarabunPSK"/>
          <w:sz w:val="28"/>
        </w:rPr>
        <w:t>^HSI</w:t>
      </w:r>
      <w:r w:rsidR="00127968" w:rsidRPr="002E279A">
        <w:rPr>
          <w:rFonts w:ascii="TH SarabunPSK" w:hAnsi="TH SarabunPSK" w:cs="TH SarabunPSK" w:hint="cs"/>
          <w:sz w:val="28"/>
        </w:rPr>
        <w:t>)</w:t>
      </w:r>
      <w:r w:rsidR="00127968">
        <w:rPr>
          <w:rFonts w:ascii="TH SarabunPSK" w:hAnsi="TH SarabunPSK" w:cs="TH SarabunPSK"/>
          <w:sz w:val="28"/>
        </w:rPr>
        <w:t xml:space="preserve">, </w:t>
      </w:r>
      <w:r w:rsidR="00127968" w:rsidRPr="006E03AA">
        <w:rPr>
          <w:rFonts w:ascii="TH SarabunPSK" w:hAnsi="TH SarabunPSK" w:cs="TH SarabunPSK"/>
          <w:sz w:val="28"/>
        </w:rPr>
        <w:t>Korea Exchange (^KS11)</w:t>
      </w:r>
      <w:r w:rsidR="0063212B">
        <w:rPr>
          <w:rFonts w:ascii="TH SarabunPSK" w:hAnsi="TH SarabunPSK" w:cs="TH SarabunPSK"/>
          <w:sz w:val="28"/>
        </w:rPr>
        <w:t xml:space="preserve"> </w:t>
      </w:r>
      <w:r w:rsidR="0063212B">
        <w:rPr>
          <w:rFonts w:ascii="TH SarabunPSK" w:hAnsi="TH SarabunPSK" w:cs="TH SarabunPSK" w:hint="cs"/>
          <w:sz w:val="28"/>
          <w:cs/>
        </w:rPr>
        <w:t xml:space="preserve">และ </w:t>
      </w:r>
      <w:r w:rsidR="00127968" w:rsidRPr="002E279A">
        <w:rPr>
          <w:rFonts w:ascii="TH SarabunPSK" w:hAnsi="TH SarabunPSK" w:cs="TH SarabunPSK"/>
          <w:sz w:val="28"/>
        </w:rPr>
        <w:t>Singapore Exchange (^STI)</w:t>
      </w:r>
      <w:r w:rsidR="00127968">
        <w:rPr>
          <w:rFonts w:ascii="TH SarabunPSK" w:hAnsi="TH SarabunPSK" w:cs="TH SarabunPSK"/>
          <w:sz w:val="28"/>
        </w:rPr>
        <w:t xml:space="preserve"> </w:t>
      </w:r>
      <w:r w:rsidR="00127968" w:rsidRPr="00CC373C">
        <w:rPr>
          <w:rFonts w:ascii="TH SarabunPSK" w:hAnsi="TH SarabunPSK" w:cs="TH SarabunPSK" w:hint="cs"/>
          <w:sz w:val="28"/>
          <w:cs/>
        </w:rPr>
        <w:t>รวม</w:t>
      </w:r>
      <w:r w:rsidR="0063212B">
        <w:rPr>
          <w:rFonts w:ascii="TH SarabunPSK" w:hAnsi="TH SarabunPSK" w:cs="TH SarabunPSK" w:hint="cs"/>
          <w:sz w:val="28"/>
          <w:cs/>
        </w:rPr>
        <w:t xml:space="preserve"> </w:t>
      </w:r>
      <w:r w:rsidR="0063212B">
        <w:rPr>
          <w:rFonts w:ascii="TH SarabunPSK" w:hAnsi="TH SarabunPSK" w:cs="TH SarabunPSK"/>
          <w:sz w:val="28"/>
        </w:rPr>
        <w:t xml:space="preserve">3 </w:t>
      </w:r>
      <w:r w:rsidR="0063212B">
        <w:rPr>
          <w:rFonts w:ascii="TH SarabunPSK" w:hAnsi="TH SarabunPSK" w:cs="TH SarabunPSK" w:hint="cs"/>
          <w:sz w:val="28"/>
          <w:cs/>
        </w:rPr>
        <w:t>ดัชนี</w:t>
      </w:r>
      <w:r w:rsidR="00127968">
        <w:rPr>
          <w:rFonts w:ascii="TH SarabunPSK" w:hAnsi="TH SarabunPSK" w:cs="TH SarabunPSK"/>
          <w:sz w:val="28"/>
        </w:rPr>
        <w:t xml:space="preserve"> </w:t>
      </w:r>
      <w:r w:rsidRPr="00CC373C">
        <w:rPr>
          <w:rFonts w:ascii="TH SarabunPSK" w:hAnsi="TH SarabunPSK" w:cs="TH SarabunPSK" w:hint="cs"/>
          <w:sz w:val="28"/>
          <w:cs/>
        </w:rPr>
        <w:t>เมื่อเชื่อทั้งสัญญาณขาย</w:t>
      </w:r>
      <w:r w:rsidRPr="00CC373C">
        <w:rPr>
          <w:rFonts w:ascii="TH SarabunPSK" w:hAnsi="TH SarabunPSK" w:cs="TH SarabunPSK"/>
          <w:sz w:val="28"/>
          <w:cs/>
        </w:rPr>
        <w:t>จะมีค่าเฉลี่ยผลตอบแทน 10 วันมากกว่า</w:t>
      </w:r>
      <w:r w:rsidRPr="00CC373C">
        <w:rPr>
          <w:rFonts w:ascii="TH SarabunPSK" w:hAnsi="TH SarabunPSK" w:cs="TH SarabunPSK" w:hint="cs"/>
          <w:sz w:val="28"/>
          <w:cs/>
        </w:rPr>
        <w:t>ของ</w:t>
      </w:r>
      <w:r w:rsidRPr="00CC373C">
        <w:rPr>
          <w:rFonts w:ascii="TH SarabunPSK" w:hAnsi="TH SarabunPSK" w:cs="TH SarabunPSK"/>
          <w:sz w:val="28"/>
          <w:cs/>
        </w:rPr>
        <w:t>กลยุทธ์ซื้อและถืออย่างมีนัยสำคัญ</w:t>
      </w:r>
    </w:p>
    <w:p w14:paraId="6B4B9B46" w14:textId="77777777" w:rsidR="00583FEE" w:rsidRPr="003808B8" w:rsidRDefault="00583FEE" w:rsidP="003808B8">
      <w:pPr>
        <w:pStyle w:val="NoSpacing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5D63B3E2" w14:textId="77777777">
        <w:trPr>
          <w:trHeight w:val="616"/>
        </w:trPr>
        <w:tc>
          <w:tcPr>
            <w:tcW w:w="993" w:type="dxa"/>
            <w:vAlign w:val="center"/>
          </w:tcPr>
          <w:p w14:paraId="51D971E8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1DF3BE87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2AE11471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17D9ECE6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1E61EFB9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2E366094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7723D578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34C15647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7817BB08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416F088F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5BA82A18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42BB7C07" w14:textId="77777777" w:rsidTr="00583FEE">
        <w:trPr>
          <w:trHeight w:val="616"/>
        </w:trPr>
        <w:tc>
          <w:tcPr>
            <w:tcW w:w="993" w:type="dxa"/>
            <w:vAlign w:val="center"/>
          </w:tcPr>
          <w:p w14:paraId="54F8C4C9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2887AA45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765DA891" w14:textId="6075F6BD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(9,50)</w:t>
            </w:r>
          </w:p>
        </w:tc>
        <w:tc>
          <w:tcPr>
            <w:tcW w:w="851" w:type="dxa"/>
            <w:vAlign w:val="center"/>
          </w:tcPr>
          <w:p w14:paraId="0218AE21" w14:textId="1A831CE1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47</w:t>
            </w:r>
          </w:p>
        </w:tc>
        <w:tc>
          <w:tcPr>
            <w:tcW w:w="850" w:type="dxa"/>
            <w:vAlign w:val="center"/>
          </w:tcPr>
          <w:p w14:paraId="07DCC763" w14:textId="32F7B4D0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87</w:t>
            </w:r>
          </w:p>
        </w:tc>
        <w:tc>
          <w:tcPr>
            <w:tcW w:w="992" w:type="dxa"/>
            <w:vAlign w:val="center"/>
          </w:tcPr>
          <w:p w14:paraId="3BD9D891" w14:textId="63E05791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26B08D13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0.01392**</w:t>
            </w:r>
          </w:p>
          <w:p w14:paraId="0F95A2DF" w14:textId="203B86D6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(1.978)</w:t>
            </w:r>
          </w:p>
        </w:tc>
        <w:tc>
          <w:tcPr>
            <w:tcW w:w="992" w:type="dxa"/>
            <w:vAlign w:val="center"/>
          </w:tcPr>
          <w:p w14:paraId="4648C184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-0.00595</w:t>
            </w:r>
          </w:p>
          <w:p w14:paraId="6792B7C2" w14:textId="73595CC4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(-3.695)</w:t>
            </w:r>
          </w:p>
        </w:tc>
        <w:tc>
          <w:tcPr>
            <w:tcW w:w="850" w:type="dxa"/>
            <w:vAlign w:val="center"/>
          </w:tcPr>
          <w:p w14:paraId="02A08AD6" w14:textId="3EDA325B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0.66</w:t>
            </w:r>
          </w:p>
        </w:tc>
        <w:tc>
          <w:tcPr>
            <w:tcW w:w="851" w:type="dxa"/>
            <w:vAlign w:val="center"/>
          </w:tcPr>
          <w:p w14:paraId="63FAE2CC" w14:textId="53CA92F7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0.379</w:t>
            </w:r>
          </w:p>
        </w:tc>
        <w:tc>
          <w:tcPr>
            <w:tcW w:w="1276" w:type="dxa"/>
            <w:vAlign w:val="center"/>
          </w:tcPr>
          <w:p w14:paraId="40551B89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0.00102</w:t>
            </w:r>
          </w:p>
          <w:p w14:paraId="43161F4C" w14:textId="700D1114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(-1.463)</w:t>
            </w:r>
          </w:p>
        </w:tc>
      </w:tr>
      <w:tr w:rsidR="001F1A86" w:rsidRPr="00541F70" w14:paraId="4A2B55FC" w14:textId="77777777" w:rsidTr="00583FEE">
        <w:trPr>
          <w:trHeight w:val="616"/>
        </w:trPr>
        <w:tc>
          <w:tcPr>
            <w:tcW w:w="993" w:type="dxa"/>
            <w:vAlign w:val="center"/>
          </w:tcPr>
          <w:p w14:paraId="2D91F515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33A02D04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206319E3" w14:textId="779BEB56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(20,50)</w:t>
            </w:r>
          </w:p>
        </w:tc>
        <w:tc>
          <w:tcPr>
            <w:tcW w:w="851" w:type="dxa"/>
            <w:vAlign w:val="center"/>
          </w:tcPr>
          <w:p w14:paraId="14E4CED1" w14:textId="35CCD82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45</w:t>
            </w:r>
          </w:p>
        </w:tc>
        <w:tc>
          <w:tcPr>
            <w:tcW w:w="850" w:type="dxa"/>
            <w:vAlign w:val="center"/>
          </w:tcPr>
          <w:p w14:paraId="28DEE7FE" w14:textId="0E8D525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62</w:t>
            </w:r>
          </w:p>
        </w:tc>
        <w:tc>
          <w:tcPr>
            <w:tcW w:w="992" w:type="dxa"/>
            <w:vAlign w:val="center"/>
          </w:tcPr>
          <w:p w14:paraId="0A76BA5E" w14:textId="5E9BDAD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2A8E886C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0.01216**</w:t>
            </w:r>
          </w:p>
          <w:p w14:paraId="11E99EAE" w14:textId="5E20C766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(2.018)</w:t>
            </w:r>
          </w:p>
        </w:tc>
        <w:tc>
          <w:tcPr>
            <w:tcW w:w="992" w:type="dxa"/>
            <w:vAlign w:val="center"/>
          </w:tcPr>
          <w:p w14:paraId="31744FD6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-0.00651</w:t>
            </w:r>
          </w:p>
          <w:p w14:paraId="26EA9FA5" w14:textId="7034B799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(-2.175)</w:t>
            </w:r>
          </w:p>
        </w:tc>
        <w:tc>
          <w:tcPr>
            <w:tcW w:w="850" w:type="dxa"/>
            <w:vAlign w:val="center"/>
          </w:tcPr>
          <w:p w14:paraId="11FB3F42" w14:textId="2CBF04D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0.644</w:t>
            </w:r>
          </w:p>
        </w:tc>
        <w:tc>
          <w:tcPr>
            <w:tcW w:w="851" w:type="dxa"/>
            <w:vAlign w:val="center"/>
          </w:tcPr>
          <w:p w14:paraId="6EB670EF" w14:textId="3729EC86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0.355</w:t>
            </w:r>
          </w:p>
        </w:tc>
        <w:tc>
          <w:tcPr>
            <w:tcW w:w="1276" w:type="dxa"/>
            <w:vAlign w:val="center"/>
          </w:tcPr>
          <w:p w14:paraId="65EA73AC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0.00134</w:t>
            </w:r>
          </w:p>
          <w:p w14:paraId="671FCDE9" w14:textId="1C0E269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(-0.618)</w:t>
            </w:r>
          </w:p>
        </w:tc>
      </w:tr>
      <w:tr w:rsidR="001F1A86" w:rsidRPr="00541F70" w14:paraId="0E6F0AF6" w14:textId="77777777" w:rsidTr="00583FEE">
        <w:trPr>
          <w:trHeight w:val="596"/>
        </w:trPr>
        <w:tc>
          <w:tcPr>
            <w:tcW w:w="993" w:type="dxa"/>
            <w:vAlign w:val="center"/>
          </w:tcPr>
          <w:p w14:paraId="7B8E856D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4A1D7586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44BCC154" w14:textId="22EBC626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(41,50)</w:t>
            </w:r>
          </w:p>
        </w:tc>
        <w:tc>
          <w:tcPr>
            <w:tcW w:w="851" w:type="dxa"/>
            <w:vAlign w:val="center"/>
          </w:tcPr>
          <w:p w14:paraId="18517E99" w14:textId="3C30CEE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33</w:t>
            </w:r>
          </w:p>
        </w:tc>
        <w:tc>
          <w:tcPr>
            <w:tcW w:w="850" w:type="dxa"/>
            <w:vAlign w:val="center"/>
          </w:tcPr>
          <w:p w14:paraId="09726736" w14:textId="377EBF6D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34</w:t>
            </w:r>
          </w:p>
        </w:tc>
        <w:tc>
          <w:tcPr>
            <w:tcW w:w="992" w:type="dxa"/>
            <w:vAlign w:val="center"/>
          </w:tcPr>
          <w:p w14:paraId="04EE3BDE" w14:textId="148278F7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5B0453F8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0.0053</w:t>
            </w:r>
          </w:p>
          <w:p w14:paraId="11E2974D" w14:textId="39144E15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(0.841)</w:t>
            </w:r>
          </w:p>
        </w:tc>
        <w:tc>
          <w:tcPr>
            <w:tcW w:w="992" w:type="dxa"/>
            <w:vAlign w:val="center"/>
          </w:tcPr>
          <w:p w14:paraId="44FC39D7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0.00821*</w:t>
            </w:r>
          </w:p>
          <w:p w14:paraId="0BF2E7B5" w14:textId="562783E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(1.363)</w:t>
            </w:r>
          </w:p>
        </w:tc>
        <w:tc>
          <w:tcPr>
            <w:tcW w:w="850" w:type="dxa"/>
            <w:vAlign w:val="center"/>
          </w:tcPr>
          <w:p w14:paraId="00AFC906" w14:textId="501712EC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0.545</w:t>
            </w:r>
          </w:p>
        </w:tc>
        <w:tc>
          <w:tcPr>
            <w:tcW w:w="851" w:type="dxa"/>
            <w:vAlign w:val="center"/>
          </w:tcPr>
          <w:p w14:paraId="72BF9C7B" w14:textId="203DC28D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0.588</w:t>
            </w:r>
          </w:p>
        </w:tc>
        <w:tc>
          <w:tcPr>
            <w:tcW w:w="1276" w:type="dxa"/>
            <w:vAlign w:val="center"/>
          </w:tcPr>
          <w:p w14:paraId="1F10137B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0.00678*</w:t>
            </w:r>
          </w:p>
          <w:p w14:paraId="0FC83391" w14:textId="6E64760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(1.545)</w:t>
            </w:r>
          </w:p>
        </w:tc>
      </w:tr>
      <w:tr w:rsidR="001F1A86" w:rsidRPr="00541F70" w14:paraId="3E1BDA66" w14:textId="77777777" w:rsidTr="00583FEE">
        <w:trPr>
          <w:trHeight w:val="616"/>
        </w:trPr>
        <w:tc>
          <w:tcPr>
            <w:tcW w:w="993" w:type="dxa"/>
            <w:vAlign w:val="center"/>
          </w:tcPr>
          <w:p w14:paraId="55042534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13C22071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70C2A85D" w14:textId="673267B9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(43,50)</w:t>
            </w:r>
          </w:p>
        </w:tc>
        <w:tc>
          <w:tcPr>
            <w:tcW w:w="851" w:type="dxa"/>
            <w:vAlign w:val="center"/>
          </w:tcPr>
          <w:p w14:paraId="76C1F4EA" w14:textId="51A5EE4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27</w:t>
            </w:r>
          </w:p>
        </w:tc>
        <w:tc>
          <w:tcPr>
            <w:tcW w:w="850" w:type="dxa"/>
            <w:vAlign w:val="center"/>
          </w:tcPr>
          <w:p w14:paraId="09DD9C0A" w14:textId="65B22C3F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31</w:t>
            </w:r>
          </w:p>
        </w:tc>
        <w:tc>
          <w:tcPr>
            <w:tcW w:w="992" w:type="dxa"/>
            <w:vAlign w:val="center"/>
          </w:tcPr>
          <w:p w14:paraId="15B7D5D2" w14:textId="7F5857A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7E5CFA47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0.02025**</w:t>
            </w:r>
          </w:p>
          <w:p w14:paraId="3AB31B6B" w14:textId="501630D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(2.548)</w:t>
            </w:r>
          </w:p>
        </w:tc>
        <w:tc>
          <w:tcPr>
            <w:tcW w:w="992" w:type="dxa"/>
            <w:vAlign w:val="center"/>
          </w:tcPr>
          <w:p w14:paraId="13873454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0.00577</w:t>
            </w:r>
          </w:p>
          <w:p w14:paraId="31CD66CE" w14:textId="1B43CFC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(0.587)</w:t>
            </w:r>
          </w:p>
        </w:tc>
        <w:tc>
          <w:tcPr>
            <w:tcW w:w="850" w:type="dxa"/>
            <w:vAlign w:val="center"/>
          </w:tcPr>
          <w:p w14:paraId="2FEDA987" w14:textId="36D4BB2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0.741</w:t>
            </w:r>
          </w:p>
        </w:tc>
        <w:tc>
          <w:tcPr>
            <w:tcW w:w="851" w:type="dxa"/>
            <w:vAlign w:val="center"/>
          </w:tcPr>
          <w:p w14:paraId="4B8D7ED4" w14:textId="1A1BE3D1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0.516</w:t>
            </w:r>
          </w:p>
        </w:tc>
        <w:tc>
          <w:tcPr>
            <w:tcW w:w="1276" w:type="dxa"/>
            <w:vAlign w:val="center"/>
          </w:tcPr>
          <w:p w14:paraId="02B83FB5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0.01251**</w:t>
            </w:r>
          </w:p>
          <w:p w14:paraId="62AA661A" w14:textId="46C806C3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(1.991)</w:t>
            </w:r>
          </w:p>
        </w:tc>
      </w:tr>
      <w:tr w:rsidR="001F1A86" w:rsidRPr="00541F70" w14:paraId="6DB08A21" w14:textId="77777777" w:rsidTr="00583FEE">
        <w:trPr>
          <w:trHeight w:val="616"/>
        </w:trPr>
        <w:tc>
          <w:tcPr>
            <w:tcW w:w="993" w:type="dxa"/>
            <w:vAlign w:val="center"/>
          </w:tcPr>
          <w:p w14:paraId="4D96448F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10E7BC1D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256F1983" w14:textId="196348AC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(44,50)</w:t>
            </w:r>
          </w:p>
        </w:tc>
        <w:tc>
          <w:tcPr>
            <w:tcW w:w="851" w:type="dxa"/>
            <w:vAlign w:val="center"/>
          </w:tcPr>
          <w:p w14:paraId="32327FDF" w14:textId="7B78E0A7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30</w:t>
            </w:r>
          </w:p>
        </w:tc>
        <w:tc>
          <w:tcPr>
            <w:tcW w:w="850" w:type="dxa"/>
            <w:vAlign w:val="center"/>
          </w:tcPr>
          <w:p w14:paraId="56605A36" w14:textId="674F50B0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29</w:t>
            </w:r>
          </w:p>
        </w:tc>
        <w:tc>
          <w:tcPr>
            <w:tcW w:w="992" w:type="dxa"/>
            <w:vAlign w:val="center"/>
          </w:tcPr>
          <w:p w14:paraId="4971BF67" w14:textId="68D77109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53B08A49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0.01128**</w:t>
            </w:r>
          </w:p>
          <w:p w14:paraId="4F9E8DF4" w14:textId="4FFA62E3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(2.004)</w:t>
            </w:r>
          </w:p>
        </w:tc>
        <w:tc>
          <w:tcPr>
            <w:tcW w:w="992" w:type="dxa"/>
            <w:vAlign w:val="center"/>
          </w:tcPr>
          <w:p w14:paraId="28902641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0.00734</w:t>
            </w:r>
          </w:p>
          <w:p w14:paraId="1858A0DB" w14:textId="44EF39FB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(0.808)</w:t>
            </w:r>
          </w:p>
        </w:tc>
        <w:tc>
          <w:tcPr>
            <w:tcW w:w="850" w:type="dxa"/>
            <w:vAlign w:val="center"/>
          </w:tcPr>
          <w:p w14:paraId="1B1FB06D" w14:textId="773E4EBC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0.733</w:t>
            </w:r>
          </w:p>
        </w:tc>
        <w:tc>
          <w:tcPr>
            <w:tcW w:w="851" w:type="dxa"/>
            <w:vAlign w:val="center"/>
          </w:tcPr>
          <w:p w14:paraId="29C00849" w14:textId="2C5F7085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0.448</w:t>
            </w:r>
          </w:p>
        </w:tc>
        <w:tc>
          <w:tcPr>
            <w:tcW w:w="1276" w:type="dxa"/>
            <w:vAlign w:val="center"/>
          </w:tcPr>
          <w:p w14:paraId="0E7E6AEB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0.00935**</w:t>
            </w:r>
          </w:p>
          <w:p w14:paraId="7E751B98" w14:textId="7170C690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(1.801)</w:t>
            </w:r>
          </w:p>
        </w:tc>
      </w:tr>
      <w:tr w:rsidR="001F1A86" w:rsidRPr="00541F70" w14:paraId="4A7D5C84" w14:textId="77777777" w:rsidTr="00583FEE">
        <w:trPr>
          <w:trHeight w:val="616"/>
        </w:trPr>
        <w:tc>
          <w:tcPr>
            <w:tcW w:w="993" w:type="dxa"/>
            <w:vAlign w:val="center"/>
          </w:tcPr>
          <w:p w14:paraId="28B01431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18CDB0DE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4C8E7437" w14:textId="25285EE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(30,50)</w:t>
            </w:r>
          </w:p>
        </w:tc>
        <w:tc>
          <w:tcPr>
            <w:tcW w:w="851" w:type="dxa"/>
            <w:vAlign w:val="center"/>
          </w:tcPr>
          <w:p w14:paraId="100D5273" w14:textId="383A0154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25</w:t>
            </w:r>
          </w:p>
        </w:tc>
        <w:tc>
          <w:tcPr>
            <w:tcW w:w="850" w:type="dxa"/>
            <w:vAlign w:val="center"/>
          </w:tcPr>
          <w:p w14:paraId="6A20D1E7" w14:textId="2451C0D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41</w:t>
            </w:r>
          </w:p>
        </w:tc>
        <w:tc>
          <w:tcPr>
            <w:tcW w:w="992" w:type="dxa"/>
            <w:vAlign w:val="center"/>
          </w:tcPr>
          <w:p w14:paraId="082179BE" w14:textId="6F5FE353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7E69DDDF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0.01241</w:t>
            </w:r>
          </w:p>
          <w:p w14:paraId="7331B494" w14:textId="36B5FAF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(1.296)</w:t>
            </w:r>
          </w:p>
        </w:tc>
        <w:tc>
          <w:tcPr>
            <w:tcW w:w="992" w:type="dxa"/>
            <w:vAlign w:val="center"/>
          </w:tcPr>
          <w:p w14:paraId="6AD3B200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-0.00397</w:t>
            </w:r>
          </w:p>
          <w:p w14:paraId="1C4D2E67" w14:textId="3D185DCF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(-1.574)</w:t>
            </w:r>
          </w:p>
        </w:tc>
        <w:tc>
          <w:tcPr>
            <w:tcW w:w="850" w:type="dxa"/>
            <w:vAlign w:val="center"/>
          </w:tcPr>
          <w:p w14:paraId="57F9E269" w14:textId="3EB5D41C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0.76</w:t>
            </w:r>
          </w:p>
        </w:tc>
        <w:tc>
          <w:tcPr>
            <w:tcW w:w="851" w:type="dxa"/>
            <w:vAlign w:val="center"/>
          </w:tcPr>
          <w:p w14:paraId="286FAA71" w14:textId="609714A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0.415</w:t>
            </w:r>
          </w:p>
        </w:tc>
        <w:tc>
          <w:tcPr>
            <w:tcW w:w="1276" w:type="dxa"/>
            <w:vAlign w:val="center"/>
          </w:tcPr>
          <w:p w14:paraId="64D1871F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0.00224</w:t>
            </w:r>
          </w:p>
          <w:p w14:paraId="631C29D3" w14:textId="22D87371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(-0.632)</w:t>
            </w:r>
          </w:p>
        </w:tc>
      </w:tr>
      <w:tr w:rsidR="001F1A86" w:rsidRPr="00541F70" w14:paraId="35E2B69F" w14:textId="77777777" w:rsidTr="00583FEE">
        <w:trPr>
          <w:trHeight w:val="616"/>
        </w:trPr>
        <w:tc>
          <w:tcPr>
            <w:tcW w:w="993" w:type="dxa"/>
            <w:vAlign w:val="center"/>
          </w:tcPr>
          <w:p w14:paraId="46531E20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729F1E4F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07A46C6E" w14:textId="2606EC2C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(36,50)</w:t>
            </w:r>
          </w:p>
        </w:tc>
        <w:tc>
          <w:tcPr>
            <w:tcW w:w="851" w:type="dxa"/>
            <w:vAlign w:val="center"/>
          </w:tcPr>
          <w:p w14:paraId="49E064D8" w14:textId="6097503B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39</w:t>
            </w:r>
          </w:p>
        </w:tc>
        <w:tc>
          <w:tcPr>
            <w:tcW w:w="850" w:type="dxa"/>
            <w:vAlign w:val="center"/>
          </w:tcPr>
          <w:p w14:paraId="408984BE" w14:textId="27EDBF07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35</w:t>
            </w:r>
          </w:p>
        </w:tc>
        <w:tc>
          <w:tcPr>
            <w:tcW w:w="992" w:type="dxa"/>
            <w:vAlign w:val="center"/>
          </w:tcPr>
          <w:p w14:paraId="76B6316E" w14:textId="66C62FFB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2B57D0F0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0.00594*</w:t>
            </w:r>
          </w:p>
          <w:p w14:paraId="1A7C0CAB" w14:textId="3E71B5C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(1.324)</w:t>
            </w:r>
          </w:p>
        </w:tc>
        <w:tc>
          <w:tcPr>
            <w:tcW w:w="992" w:type="dxa"/>
            <w:vAlign w:val="center"/>
          </w:tcPr>
          <w:p w14:paraId="551DE242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0.00999*</w:t>
            </w:r>
          </w:p>
          <w:p w14:paraId="7C167896" w14:textId="5660A81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(1.552)</w:t>
            </w:r>
          </w:p>
        </w:tc>
        <w:tc>
          <w:tcPr>
            <w:tcW w:w="850" w:type="dxa"/>
            <w:vAlign w:val="center"/>
          </w:tcPr>
          <w:p w14:paraId="051D1C5D" w14:textId="771905C6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0.59</w:t>
            </w:r>
          </w:p>
        </w:tc>
        <w:tc>
          <w:tcPr>
            <w:tcW w:w="851" w:type="dxa"/>
            <w:vAlign w:val="center"/>
          </w:tcPr>
          <w:p w14:paraId="48D5D7A7" w14:textId="15FF739E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0.6</w:t>
            </w:r>
          </w:p>
        </w:tc>
        <w:tc>
          <w:tcPr>
            <w:tcW w:w="1276" w:type="dxa"/>
            <w:vAlign w:val="center"/>
          </w:tcPr>
          <w:p w14:paraId="1E8775AF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0.00786**</w:t>
            </w:r>
          </w:p>
          <w:p w14:paraId="1084133D" w14:textId="55399EA1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(2.023)</w:t>
            </w:r>
          </w:p>
        </w:tc>
      </w:tr>
      <w:tr w:rsidR="001F1A86" w:rsidRPr="00541F70" w14:paraId="1AC100EC" w14:textId="77777777" w:rsidTr="00583FEE">
        <w:trPr>
          <w:trHeight w:val="616"/>
        </w:trPr>
        <w:tc>
          <w:tcPr>
            <w:tcW w:w="993" w:type="dxa"/>
            <w:vAlign w:val="center"/>
          </w:tcPr>
          <w:p w14:paraId="5584B2B9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7E21AF3F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6BFDC716" w14:textId="5D5AC41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(7,50)</w:t>
            </w:r>
          </w:p>
        </w:tc>
        <w:tc>
          <w:tcPr>
            <w:tcW w:w="851" w:type="dxa"/>
            <w:vAlign w:val="center"/>
          </w:tcPr>
          <w:p w14:paraId="01CB824B" w14:textId="76177383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50</w:t>
            </w:r>
          </w:p>
        </w:tc>
        <w:tc>
          <w:tcPr>
            <w:tcW w:w="850" w:type="dxa"/>
            <w:vAlign w:val="center"/>
          </w:tcPr>
          <w:p w14:paraId="77522EEA" w14:textId="7CB74D97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89</w:t>
            </w:r>
          </w:p>
        </w:tc>
        <w:tc>
          <w:tcPr>
            <w:tcW w:w="992" w:type="dxa"/>
            <w:vAlign w:val="center"/>
          </w:tcPr>
          <w:p w14:paraId="26DEC5A4" w14:textId="1F28945E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45C84CEF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0.00663</w:t>
            </w:r>
          </w:p>
          <w:p w14:paraId="7ACA7CBC" w14:textId="62F756C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(0.841)</w:t>
            </w:r>
          </w:p>
        </w:tc>
        <w:tc>
          <w:tcPr>
            <w:tcW w:w="992" w:type="dxa"/>
            <w:vAlign w:val="center"/>
          </w:tcPr>
          <w:p w14:paraId="55D2D2D4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  <w:p w14:paraId="7CBA7F8F" w14:textId="767DDEA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(-1.288)</w:t>
            </w:r>
          </w:p>
        </w:tc>
        <w:tc>
          <w:tcPr>
            <w:tcW w:w="850" w:type="dxa"/>
            <w:vAlign w:val="center"/>
          </w:tcPr>
          <w:p w14:paraId="19BC8A7C" w14:textId="4C4F9086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0.66</w:t>
            </w:r>
          </w:p>
        </w:tc>
        <w:tc>
          <w:tcPr>
            <w:tcW w:w="851" w:type="dxa"/>
            <w:vAlign w:val="center"/>
          </w:tcPr>
          <w:p w14:paraId="7119827F" w14:textId="23683DD9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0.472</w:t>
            </w:r>
          </w:p>
        </w:tc>
        <w:tc>
          <w:tcPr>
            <w:tcW w:w="1276" w:type="dxa"/>
            <w:vAlign w:val="center"/>
          </w:tcPr>
          <w:p w14:paraId="074D15AB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0.0017</w:t>
            </w:r>
          </w:p>
          <w:p w14:paraId="566C7B3F" w14:textId="4DBA8354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(-0.437)</w:t>
            </w:r>
          </w:p>
        </w:tc>
      </w:tr>
      <w:tr w:rsidR="001F1A86" w:rsidRPr="00541F70" w14:paraId="2AA61824" w14:textId="77777777" w:rsidTr="00583FEE">
        <w:trPr>
          <w:trHeight w:val="616"/>
        </w:trPr>
        <w:tc>
          <w:tcPr>
            <w:tcW w:w="993" w:type="dxa"/>
            <w:vAlign w:val="center"/>
          </w:tcPr>
          <w:p w14:paraId="794D19D3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3DD0E19E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67F77FC5" w14:textId="6D4CFE9E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(10,50)</w:t>
            </w:r>
          </w:p>
        </w:tc>
        <w:tc>
          <w:tcPr>
            <w:tcW w:w="851" w:type="dxa"/>
            <w:vAlign w:val="center"/>
          </w:tcPr>
          <w:p w14:paraId="1CEDA8D9" w14:textId="1DFE8A60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69</w:t>
            </w:r>
          </w:p>
        </w:tc>
        <w:tc>
          <w:tcPr>
            <w:tcW w:w="850" w:type="dxa"/>
            <w:vAlign w:val="center"/>
          </w:tcPr>
          <w:p w14:paraId="64733F1B" w14:textId="490F4A09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62</w:t>
            </w:r>
          </w:p>
        </w:tc>
        <w:tc>
          <w:tcPr>
            <w:tcW w:w="992" w:type="dxa"/>
            <w:vAlign w:val="center"/>
          </w:tcPr>
          <w:p w14:paraId="3448EA71" w14:textId="6A9807D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11BDACF6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0.00504*</w:t>
            </w:r>
          </w:p>
          <w:p w14:paraId="570331E6" w14:textId="303C3B5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(1.605)</w:t>
            </w:r>
          </w:p>
        </w:tc>
        <w:tc>
          <w:tcPr>
            <w:tcW w:w="992" w:type="dxa"/>
            <w:vAlign w:val="center"/>
          </w:tcPr>
          <w:p w14:paraId="50A41D01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0.00549**</w:t>
            </w:r>
          </w:p>
          <w:p w14:paraId="3D9653A4" w14:textId="13EEF11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(1.702)</w:t>
            </w:r>
          </w:p>
        </w:tc>
        <w:tc>
          <w:tcPr>
            <w:tcW w:w="850" w:type="dxa"/>
            <w:vAlign w:val="center"/>
          </w:tcPr>
          <w:p w14:paraId="4B137D7D" w14:textId="29F4114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0.594</w:t>
            </w:r>
          </w:p>
        </w:tc>
        <w:tc>
          <w:tcPr>
            <w:tcW w:w="851" w:type="dxa"/>
            <w:vAlign w:val="center"/>
          </w:tcPr>
          <w:p w14:paraId="45C2061E" w14:textId="1346E63F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0.645</w:t>
            </w:r>
          </w:p>
        </w:tc>
        <w:tc>
          <w:tcPr>
            <w:tcW w:w="1276" w:type="dxa"/>
            <w:vAlign w:val="center"/>
          </w:tcPr>
          <w:p w14:paraId="7A2B8370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0.00526**</w:t>
            </w:r>
          </w:p>
          <w:p w14:paraId="007BDBA6" w14:textId="33450708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(2.302)</w:t>
            </w:r>
          </w:p>
        </w:tc>
      </w:tr>
      <w:tr w:rsidR="001F1A86" w:rsidRPr="00541F70" w14:paraId="1E532437" w14:textId="77777777" w:rsidTr="00583FEE">
        <w:trPr>
          <w:trHeight w:val="616"/>
        </w:trPr>
        <w:tc>
          <w:tcPr>
            <w:tcW w:w="993" w:type="dxa"/>
            <w:vAlign w:val="center"/>
          </w:tcPr>
          <w:p w14:paraId="40F8F6B2" w14:textId="77777777" w:rsidR="00583FEE" w:rsidRPr="00F933EF" w:rsidRDefault="00583FEE" w:rsidP="00583FEE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02A21CE7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2ED4E8E7" w14:textId="116C4BBC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(25,50)</w:t>
            </w:r>
          </w:p>
        </w:tc>
        <w:tc>
          <w:tcPr>
            <w:tcW w:w="851" w:type="dxa"/>
            <w:vAlign w:val="center"/>
          </w:tcPr>
          <w:p w14:paraId="38F7A3BC" w14:textId="2B16FD51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41</w:t>
            </w:r>
          </w:p>
        </w:tc>
        <w:tc>
          <w:tcPr>
            <w:tcW w:w="850" w:type="dxa"/>
            <w:vAlign w:val="center"/>
          </w:tcPr>
          <w:p w14:paraId="0F513785" w14:textId="2C00C8D2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39</w:t>
            </w:r>
          </w:p>
        </w:tc>
        <w:tc>
          <w:tcPr>
            <w:tcW w:w="992" w:type="dxa"/>
            <w:vAlign w:val="center"/>
          </w:tcPr>
          <w:p w14:paraId="39CBA316" w14:textId="3524E333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22AA1E4E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0.00863**</w:t>
            </w:r>
          </w:p>
          <w:p w14:paraId="2B044614" w14:textId="34A114DC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(2.163)</w:t>
            </w:r>
          </w:p>
        </w:tc>
        <w:tc>
          <w:tcPr>
            <w:tcW w:w="992" w:type="dxa"/>
            <w:vAlign w:val="center"/>
          </w:tcPr>
          <w:p w14:paraId="7B0E562E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0.00399</w:t>
            </w:r>
          </w:p>
          <w:p w14:paraId="6F4BA86C" w14:textId="42F98FCC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(1.023)</w:t>
            </w:r>
          </w:p>
        </w:tc>
        <w:tc>
          <w:tcPr>
            <w:tcW w:w="850" w:type="dxa"/>
            <w:vAlign w:val="center"/>
          </w:tcPr>
          <w:p w14:paraId="44892514" w14:textId="074B0834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0.634</w:t>
            </w:r>
          </w:p>
        </w:tc>
        <w:tc>
          <w:tcPr>
            <w:tcW w:w="851" w:type="dxa"/>
            <w:vAlign w:val="center"/>
          </w:tcPr>
          <w:p w14:paraId="5C605531" w14:textId="64865BB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0.564</w:t>
            </w:r>
          </w:p>
        </w:tc>
        <w:tc>
          <w:tcPr>
            <w:tcW w:w="1276" w:type="dxa"/>
            <w:vAlign w:val="center"/>
          </w:tcPr>
          <w:p w14:paraId="270D9C8C" w14:textId="77777777" w:rsidR="00583FEE" w:rsidRDefault="00583FEE" w:rsidP="00583FEE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0.00637**</w:t>
            </w:r>
          </w:p>
          <w:p w14:paraId="05FEE2E5" w14:textId="725E4F1A" w:rsidR="00583FEE" w:rsidRPr="00583FEE" w:rsidRDefault="00583FEE" w:rsidP="00583FEE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583FEE">
              <w:rPr>
                <w:rFonts w:ascii="TH SarabunPSK" w:hAnsi="TH SarabunPSK" w:cs="TH SarabunPSK"/>
                <w:color w:val="000000"/>
                <w:szCs w:val="22"/>
              </w:rPr>
              <w:t>(2.264)</w:t>
            </w:r>
          </w:p>
        </w:tc>
      </w:tr>
    </w:tbl>
    <w:p w14:paraId="7B34CEF6" w14:textId="77777777" w:rsidR="00F06733" w:rsidRDefault="00F06733" w:rsidP="003808B8">
      <w:pPr>
        <w:pStyle w:val="NoSpacing"/>
        <w:rPr>
          <w:rFonts w:ascii="TH SarabunPSK" w:hAnsi="TH SarabunPSK" w:cs="TH SarabunPSK"/>
          <w:sz w:val="28"/>
        </w:rPr>
      </w:pPr>
    </w:p>
    <w:p w14:paraId="333520B3" w14:textId="26B0D898" w:rsidR="00404C18" w:rsidRDefault="003808B8" w:rsidP="002D1F98">
      <w:pPr>
        <w:pStyle w:val="NoSpacing"/>
        <w:jc w:val="center"/>
        <w:rPr>
          <w:rFonts w:ascii="TH SarabunPSK" w:hAnsi="TH SarabunPSK" w:cs="TH SarabunPSK"/>
          <w:sz w:val="28"/>
        </w:rPr>
      </w:pPr>
      <w:bookmarkStart w:id="10" w:name="_Hlk151994989"/>
      <w:r w:rsidRPr="003808B8">
        <w:rPr>
          <w:rFonts w:ascii="TH SarabunPSK" w:hAnsi="TH SarabunPSK" w:cs="TH SarabunPSK"/>
          <w:sz w:val="28"/>
        </w:rPr>
        <w:t xml:space="preserve">* 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10 %</w:t>
      </w:r>
      <w:r w:rsidR="00EF3C75">
        <w:rPr>
          <w:rFonts w:ascii="TH SarabunPSK" w:hAnsi="TH SarabunPSK" w:cs="TH SarabunPSK"/>
          <w:sz w:val="28"/>
        </w:rPr>
        <w:t xml:space="preserve"> ,  </w:t>
      </w:r>
      <w:r w:rsidRPr="003808B8">
        <w:rPr>
          <w:rFonts w:ascii="TH SarabunPSK" w:hAnsi="TH SarabunPSK" w:cs="TH SarabunPSK"/>
          <w:sz w:val="28"/>
        </w:rPr>
        <w:t xml:space="preserve">** </w:t>
      </w:r>
      <w:r w:rsidRPr="003808B8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3808B8">
        <w:rPr>
          <w:rFonts w:ascii="TH SarabunPSK" w:hAnsi="TH SarabunPSK" w:cs="TH SarabunPSK"/>
          <w:sz w:val="28"/>
        </w:rPr>
        <w:t>5 %</w:t>
      </w:r>
    </w:p>
    <w:bookmarkEnd w:id="10"/>
    <w:p w14:paraId="675AAC79" w14:textId="77777777" w:rsidR="00EF3C75" w:rsidRDefault="00EF3C75" w:rsidP="003808B8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</w:p>
    <w:p w14:paraId="77C7B268" w14:textId="77777777" w:rsidR="003F5B81" w:rsidRDefault="003F5B81" w:rsidP="003808B8">
      <w:pPr>
        <w:pStyle w:val="NoSpacing"/>
        <w:rPr>
          <w:rFonts w:ascii="TH SarabunPSK" w:hAnsi="TH SarabunPSK" w:cs="TH SarabunPSK"/>
          <w:b/>
          <w:bCs/>
          <w:sz w:val="36"/>
          <w:szCs w:val="36"/>
        </w:rPr>
      </w:pPr>
    </w:p>
    <w:p w14:paraId="0AEDF53D" w14:textId="7648C1D6" w:rsidR="003808B8" w:rsidRPr="008C4B94" w:rsidRDefault="003808B8" w:rsidP="0093293A">
      <w:pPr>
        <w:pStyle w:val="NoSpacing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</w:t>
      </w:r>
      <w:r w:rsidR="00FF1957">
        <w:rPr>
          <w:rFonts w:ascii="TH SarabunPSK" w:hAnsi="TH SarabunPSK" w:cs="TH SarabunPSK"/>
          <w:b/>
          <w:bCs/>
          <w:sz w:val="32"/>
          <w:szCs w:val="32"/>
        </w:rPr>
        <w:t xml:space="preserve"> 1</w:t>
      </w:r>
      <w:r w:rsidR="00972A28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>แสดงผลการทดสอบของดัชนีตลาดหุ้น</w:t>
      </w:r>
      <w:r w:rsidR="009F5DFC" w:rsidRPr="008C4B94">
        <w:rPr>
          <w:rFonts w:ascii="TH SarabunPSK" w:hAnsi="TH SarabunPSK" w:cs="TH SarabunPSK"/>
          <w:b/>
          <w:bCs/>
          <w:sz w:val="32"/>
          <w:szCs w:val="32"/>
          <w:cs/>
        </w:rPr>
        <w:t>ในกลุ่ม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>ประเทศแถบเอเชีย (</w:t>
      </w:r>
      <w:r w:rsidR="00382A2E" w:rsidRPr="008C4B94">
        <w:rPr>
          <w:rFonts w:ascii="TH SarabunPSK" w:hAnsi="TH SarabunPSK" w:cs="TH SarabunPSK"/>
          <w:b/>
          <w:bCs/>
          <w:sz w:val="32"/>
          <w:szCs w:val="32"/>
        </w:rPr>
        <w:t xml:space="preserve">Asian 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>Stock Market</w:t>
      </w:r>
      <w:r w:rsidR="00382A2E" w:rsidRPr="008C4B9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Index)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รวมทั้งสิ้น 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ดัชนี </w:t>
      </w:r>
      <w:r w:rsidR="008C4B94" w:rsidRPr="008C4B94">
        <w:rPr>
          <w:rFonts w:ascii="TH SarabunPSK" w:hAnsi="TH SarabunPSK" w:cs="TH SarabunPSK"/>
          <w:b/>
          <w:bCs/>
          <w:sz w:val="32"/>
          <w:szCs w:val="32"/>
          <w:cs/>
        </w:rPr>
        <w:t>โดย</w:t>
      </w:r>
      <w:r w:rsidR="00603A2F">
        <w:rPr>
          <w:rFonts w:ascii="TH SarabunPSK" w:hAnsi="TH SarabunPSK" w:cs="TH SarabunPSK" w:hint="cs"/>
          <w:b/>
          <w:bCs/>
          <w:sz w:val="32"/>
          <w:szCs w:val="32"/>
          <w:cs/>
        </w:rPr>
        <w:t>ใช้</w:t>
      </w:r>
      <w:r w:rsidR="008C4B94" w:rsidRPr="008C4B94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ช่วงข้อมูลตั้งแต่ปี 2013 ถึง 2023 </w:t>
      </w:r>
      <w:r w:rsidR="00FB45D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ของกลยุทธ์ 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RSI </w:t>
      </w:r>
      <w:r w:rsidR="0055297E">
        <w:rPr>
          <w:rFonts w:ascii="TH SarabunPSK" w:hAnsi="TH SarabunPSK" w:cs="TH SarabunPSK"/>
          <w:b/>
          <w:bCs/>
          <w:sz w:val="32"/>
          <w:szCs w:val="32"/>
        </w:rPr>
        <w:t>c</w:t>
      </w:r>
      <w:r w:rsidR="0007386E">
        <w:rPr>
          <w:rFonts w:ascii="TH SarabunPSK" w:hAnsi="TH SarabunPSK" w:cs="TH SarabunPSK"/>
          <w:b/>
          <w:bCs/>
          <w:sz w:val="32"/>
          <w:szCs w:val="32"/>
        </w:rPr>
        <w:t>rosses</w:t>
      </w:r>
      <w:r w:rsidR="001248AC">
        <w:rPr>
          <w:rFonts w:ascii="TH SarabunPSK" w:hAnsi="TH SarabunPSK" w:cs="TH SarabunPSK"/>
          <w:b/>
          <w:bCs/>
          <w:sz w:val="32"/>
          <w:szCs w:val="32"/>
        </w:rPr>
        <w:t xml:space="preserve"> over</w:t>
      </w:r>
      <w:r w:rsidR="00F05C22">
        <w:rPr>
          <w:rFonts w:ascii="TH SarabunPSK" w:hAnsi="TH SarabunPSK" w:cs="TH SarabunPSK"/>
          <w:b/>
          <w:bCs/>
          <w:sz w:val="32"/>
          <w:szCs w:val="32"/>
        </w:rPr>
        <w:t>sold and overbought zone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E62E2" w:rsidRPr="008C4B94">
        <w:rPr>
          <w:rFonts w:ascii="TH SarabunPSK" w:hAnsi="TH SarabunPSK" w:cs="TH SarabunPSK"/>
          <w:b/>
          <w:bCs/>
          <w:sz w:val="32"/>
          <w:szCs w:val="32"/>
        </w:rPr>
        <w:t>(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Rule </w:t>
      </w:r>
      <w:r w:rsidR="003E62E2" w:rsidRPr="008C4B94">
        <w:rPr>
          <w:rFonts w:ascii="TH SarabunPSK" w:hAnsi="TH SarabunPSK" w:cs="TH SarabunPSK"/>
          <w:b/>
          <w:bCs/>
          <w:sz w:val="32"/>
          <w:szCs w:val="32"/>
        </w:rPr>
        <w:t>4)</w:t>
      </w:r>
      <w:r w:rsidRPr="008C4B9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320DCF">
        <w:rPr>
          <w:rFonts w:ascii="TH SarabunPSK" w:hAnsi="TH SarabunPSK" w:cs="TH SarabunPSK" w:hint="cs"/>
          <w:b/>
          <w:bCs/>
          <w:sz w:val="32"/>
          <w:szCs w:val="32"/>
          <w:cs/>
        </w:rPr>
        <w:t>หลัง</w:t>
      </w:r>
      <w:r w:rsidRPr="008C4B94">
        <w:rPr>
          <w:rFonts w:ascii="TH SarabunPSK" w:hAnsi="TH SarabunPSK" w:cs="TH SarabunPSK"/>
          <w:b/>
          <w:bCs/>
          <w:sz w:val="32"/>
          <w:szCs w:val="32"/>
          <w:cs/>
        </w:rPr>
        <w:t>ปรับพารามิเตอร์</w:t>
      </w:r>
    </w:p>
    <w:p w14:paraId="40D3D2EF" w14:textId="77777777" w:rsidR="003808B8" w:rsidRDefault="003808B8" w:rsidP="003808B8">
      <w:pPr>
        <w:pStyle w:val="NoSpacing"/>
        <w:rPr>
          <w:rFonts w:ascii="TH SarabunPSK" w:hAnsi="TH SarabunPSK" w:cs="TH SarabunPSK"/>
          <w:sz w:val="28"/>
        </w:rPr>
      </w:pPr>
    </w:p>
    <w:p w14:paraId="344F5332" w14:textId="3D2AC3C1" w:rsidR="00D41A46" w:rsidRPr="00CC373C" w:rsidRDefault="00CD3621" w:rsidP="00D41A46">
      <w:pPr>
        <w:pStyle w:val="NoSpacing"/>
        <w:jc w:val="thaiDistribute"/>
        <w:rPr>
          <w:rFonts w:ascii="TH SarabunPSK" w:hAnsi="TH SarabunPSK" w:cs="TH SarabunPSK"/>
          <w:sz w:val="28"/>
        </w:rPr>
      </w:pPr>
      <w:r w:rsidRPr="00CC373C">
        <w:rPr>
          <w:rFonts w:ascii="TH SarabunPSK" w:hAnsi="TH SarabunPSK" w:cs="TH SarabunPSK"/>
          <w:sz w:val="28"/>
          <w:cs/>
        </w:rPr>
        <w:t xml:space="preserve">ดัชนีราคาหลักทรัพย์ของเอเชียของกลยุทธ์ </w:t>
      </w:r>
      <w:r>
        <w:rPr>
          <w:rFonts w:ascii="TH SarabunPSK" w:hAnsi="TH SarabunPSK" w:cs="TH SarabunPSK"/>
          <w:sz w:val="28"/>
        </w:rPr>
        <w:t>RSI</w:t>
      </w:r>
      <w:r w:rsidRPr="00CC373C">
        <w:rPr>
          <w:rFonts w:ascii="TH SarabunPSK" w:hAnsi="TH SarabunPSK" w:cs="TH SarabunPSK"/>
          <w:sz w:val="28"/>
        </w:rPr>
        <w:t xml:space="preserve"> crosses </w:t>
      </w:r>
      <w:r>
        <w:rPr>
          <w:rFonts w:ascii="TH SarabunPSK" w:hAnsi="TH SarabunPSK" w:cs="TH SarabunPSK"/>
          <w:sz w:val="28"/>
        </w:rPr>
        <w:t>RSI (</w:t>
      </w:r>
      <w:r w:rsidR="001E7785">
        <w:rPr>
          <w:rFonts w:ascii="TH SarabunPSK" w:hAnsi="TH SarabunPSK" w:cs="TH SarabunPSK"/>
          <w:sz w:val="28"/>
        </w:rPr>
        <w:t>n/n</w:t>
      </w:r>
      <w:r>
        <w:rPr>
          <w:rFonts w:ascii="TH SarabunPSK" w:hAnsi="TH SarabunPSK" w:cs="TH SarabunPSK"/>
          <w:sz w:val="28"/>
        </w:rPr>
        <w:t>)</w:t>
      </w:r>
      <w:r w:rsidRPr="00CC373C">
        <w:rPr>
          <w:rFonts w:ascii="TH SarabunPSK" w:hAnsi="TH SarabunPSK" w:cs="TH SarabunPSK"/>
          <w:sz w:val="28"/>
        </w:rPr>
        <w:t xml:space="preserve"> (Rule </w:t>
      </w:r>
      <w:r w:rsidR="001E7785">
        <w:rPr>
          <w:rFonts w:ascii="TH SarabunPSK" w:hAnsi="TH SarabunPSK" w:cs="TH SarabunPSK"/>
          <w:sz w:val="28"/>
        </w:rPr>
        <w:t>4</w:t>
      </w:r>
      <w:r w:rsidRPr="00CC373C">
        <w:rPr>
          <w:rFonts w:ascii="TH SarabunPSK" w:hAnsi="TH SarabunPSK" w:cs="TH SarabunPSK"/>
          <w:sz w:val="28"/>
        </w:rPr>
        <w:t xml:space="preserve">) </w:t>
      </w:r>
      <w:r w:rsidR="00D41A46" w:rsidRPr="00CC373C">
        <w:rPr>
          <w:rFonts w:ascii="TH SarabunPSK" w:hAnsi="TH SarabunPSK" w:cs="TH SarabunPSK" w:hint="cs"/>
          <w:sz w:val="28"/>
          <w:cs/>
        </w:rPr>
        <w:t xml:space="preserve">จากผลการทดสอบการวิจัย พบว่าดัชนีของตลาด </w:t>
      </w:r>
      <w:r w:rsidR="00D41A46" w:rsidRPr="002E279A">
        <w:rPr>
          <w:rFonts w:ascii="TH SarabunPSK" w:hAnsi="TH SarabunPSK" w:cs="TH SarabunPSK"/>
          <w:sz w:val="28"/>
        </w:rPr>
        <w:t>Hong Kong Stock Exchange</w:t>
      </w:r>
      <w:r w:rsidR="00D41A46" w:rsidRPr="002E279A">
        <w:rPr>
          <w:rFonts w:ascii="TH SarabunPSK" w:hAnsi="TH SarabunPSK" w:cs="TH SarabunPSK" w:hint="cs"/>
          <w:sz w:val="28"/>
        </w:rPr>
        <w:t xml:space="preserve"> (</w:t>
      </w:r>
      <w:r w:rsidR="00D41A46" w:rsidRPr="002E279A">
        <w:rPr>
          <w:rFonts w:ascii="TH SarabunPSK" w:hAnsi="TH SarabunPSK" w:cs="TH SarabunPSK"/>
          <w:sz w:val="28"/>
        </w:rPr>
        <w:t>^HSI</w:t>
      </w:r>
      <w:r w:rsidR="00D41A46" w:rsidRPr="002E279A">
        <w:rPr>
          <w:rFonts w:ascii="TH SarabunPSK" w:hAnsi="TH SarabunPSK" w:cs="TH SarabunPSK" w:hint="cs"/>
          <w:sz w:val="28"/>
        </w:rPr>
        <w:t>)</w:t>
      </w:r>
      <w:r w:rsidR="00061EB5">
        <w:rPr>
          <w:rFonts w:ascii="TH SarabunPSK" w:hAnsi="TH SarabunPSK" w:cs="TH SarabunPSK" w:hint="cs"/>
          <w:sz w:val="28"/>
          <w:cs/>
        </w:rPr>
        <w:t xml:space="preserve"> และ</w:t>
      </w:r>
      <w:r w:rsidR="00D41A46" w:rsidRPr="00CC373C">
        <w:rPr>
          <w:rFonts w:ascii="TH SarabunPSK" w:hAnsi="TH SarabunPSK" w:cs="TH SarabunPSK"/>
          <w:sz w:val="28"/>
        </w:rPr>
        <w:t>Singapore Exchange</w:t>
      </w:r>
      <w:r w:rsidR="00D41A46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D41A46" w:rsidRPr="00CC373C">
        <w:rPr>
          <w:rFonts w:ascii="TH SarabunPSK" w:hAnsi="TH SarabunPSK" w:cs="TH SarabunPSK"/>
          <w:sz w:val="28"/>
        </w:rPr>
        <w:t>^STI</w:t>
      </w:r>
      <w:r w:rsidR="00D41A46" w:rsidRPr="00CC373C">
        <w:rPr>
          <w:rFonts w:ascii="TH SarabunPSK" w:hAnsi="TH SarabunPSK" w:cs="TH SarabunPSK" w:hint="cs"/>
          <w:sz w:val="28"/>
          <w:cs/>
        </w:rPr>
        <w:t>)</w:t>
      </w:r>
      <w:r w:rsidR="00D41A46" w:rsidRPr="00CC373C">
        <w:rPr>
          <w:rFonts w:ascii="TH SarabunPSK" w:hAnsi="TH SarabunPSK" w:cs="TH SarabunPSK"/>
          <w:sz w:val="28"/>
        </w:rPr>
        <w:t xml:space="preserve"> </w:t>
      </w:r>
      <w:r w:rsidR="00D41A46" w:rsidRPr="00CC373C">
        <w:rPr>
          <w:rFonts w:ascii="TH SarabunPSK" w:hAnsi="TH SarabunPSK" w:cs="TH SarabunPSK" w:hint="cs"/>
          <w:sz w:val="28"/>
          <w:cs/>
        </w:rPr>
        <w:t xml:space="preserve">รวม </w:t>
      </w:r>
      <w:r w:rsidR="00061EB5">
        <w:rPr>
          <w:rFonts w:ascii="TH SarabunPSK" w:hAnsi="TH SarabunPSK" w:cs="TH SarabunPSK"/>
          <w:sz w:val="28"/>
        </w:rPr>
        <w:t>2</w:t>
      </w:r>
      <w:r w:rsidR="00D41A46" w:rsidRPr="00CC373C">
        <w:rPr>
          <w:rFonts w:ascii="TH SarabunPSK" w:hAnsi="TH SarabunPSK" w:cs="TH SarabunPSK" w:hint="cs"/>
          <w:sz w:val="28"/>
          <w:cs/>
        </w:rPr>
        <w:t xml:space="preserve"> ดัชนี เมื่อเชื่อสัญญาณซื้อ</w:t>
      </w:r>
      <w:r w:rsidR="00D41A46">
        <w:rPr>
          <w:rFonts w:ascii="TH SarabunPSK" w:hAnsi="TH SarabunPSK" w:cs="TH SarabunPSK" w:hint="cs"/>
          <w:sz w:val="28"/>
          <w:cs/>
        </w:rPr>
        <w:t>และขาย</w:t>
      </w:r>
      <w:r w:rsidR="00D41A46" w:rsidRPr="00CC373C">
        <w:rPr>
          <w:rFonts w:ascii="TH SarabunPSK" w:hAnsi="TH SarabunPSK" w:cs="TH SarabunPSK" w:hint="cs"/>
          <w:sz w:val="28"/>
          <w:cs/>
        </w:rPr>
        <w:t>จะ</w:t>
      </w:r>
      <w:r w:rsidR="00D41A46" w:rsidRPr="00CC373C">
        <w:rPr>
          <w:rFonts w:ascii="TH SarabunPSK" w:hAnsi="TH SarabunPSK" w:cs="TH SarabunPSK"/>
          <w:sz w:val="28"/>
          <w:cs/>
        </w:rPr>
        <w:t>มีค่าเฉลี่ยผลตอบแทน 10 ว</w:t>
      </w:r>
      <w:r w:rsidR="00D41A46" w:rsidRPr="00CC373C">
        <w:rPr>
          <w:rFonts w:ascii="TH SarabunPSK" w:hAnsi="TH SarabunPSK" w:cs="TH SarabunPSK" w:hint="cs"/>
          <w:sz w:val="28"/>
          <w:cs/>
        </w:rPr>
        <w:t>ั</w:t>
      </w:r>
      <w:r w:rsidR="00D41A46" w:rsidRPr="00CC373C">
        <w:rPr>
          <w:rFonts w:ascii="TH SarabunPSK" w:hAnsi="TH SarabunPSK" w:cs="TH SarabunPSK"/>
          <w:sz w:val="28"/>
          <w:cs/>
        </w:rPr>
        <w:t>น</w:t>
      </w:r>
      <w:r w:rsidR="00D41A46" w:rsidRPr="00CC373C">
        <w:rPr>
          <w:rFonts w:ascii="TH SarabunPSK" w:hAnsi="TH SarabunPSK" w:cs="TH SarabunPSK" w:hint="cs"/>
          <w:sz w:val="28"/>
          <w:cs/>
        </w:rPr>
        <w:t>มากกว่ากลยุทธ์ซื้อและถืออย่างมีนัยสำคัญ และพบว่าดัชนีของตลาด</w:t>
      </w:r>
      <w:r w:rsidR="00D41A46">
        <w:rPr>
          <w:rFonts w:ascii="TH SarabunPSK" w:hAnsi="TH SarabunPSK" w:cs="TH SarabunPSK"/>
          <w:sz w:val="28"/>
        </w:rPr>
        <w:t xml:space="preserve"> </w:t>
      </w:r>
      <w:r w:rsidR="00D41A46" w:rsidRPr="00CC373C">
        <w:rPr>
          <w:rFonts w:ascii="TH SarabunPSK" w:hAnsi="TH SarabunPSK" w:cs="TH SarabunPSK"/>
          <w:sz w:val="28"/>
        </w:rPr>
        <w:t>Bombay Stock Exchange</w:t>
      </w:r>
      <w:r w:rsidR="00D41A46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D41A46" w:rsidRPr="00CC373C">
        <w:rPr>
          <w:rFonts w:ascii="TH SarabunPSK" w:hAnsi="TH SarabunPSK" w:cs="TH SarabunPSK"/>
          <w:sz w:val="28"/>
        </w:rPr>
        <w:t>^BSESN</w:t>
      </w:r>
      <w:r w:rsidR="00D41A46">
        <w:rPr>
          <w:rFonts w:ascii="TH SarabunPSK" w:hAnsi="TH SarabunPSK" w:cs="TH SarabunPSK"/>
          <w:sz w:val="28"/>
        </w:rPr>
        <w:t xml:space="preserve">), </w:t>
      </w:r>
      <w:r w:rsidR="00D41A46" w:rsidRPr="00CC373C">
        <w:rPr>
          <w:rFonts w:ascii="TH SarabunPSK" w:hAnsi="TH SarabunPSK" w:cs="TH SarabunPSK"/>
          <w:sz w:val="28"/>
        </w:rPr>
        <w:t>Tokyo Stock Exchange</w:t>
      </w:r>
      <w:r w:rsidR="00D41A46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D41A46" w:rsidRPr="00CC373C">
        <w:rPr>
          <w:rFonts w:ascii="TH SarabunPSK" w:hAnsi="TH SarabunPSK" w:cs="TH SarabunPSK"/>
          <w:sz w:val="28"/>
        </w:rPr>
        <w:t>^N</w:t>
      </w:r>
      <w:r w:rsidR="00D41A46" w:rsidRPr="00CC373C">
        <w:rPr>
          <w:rFonts w:ascii="TH SarabunPSK" w:hAnsi="TH SarabunPSK" w:cs="TH SarabunPSK"/>
          <w:sz w:val="28"/>
          <w:cs/>
        </w:rPr>
        <w:t>225</w:t>
      </w:r>
      <w:r w:rsidR="00D41A46" w:rsidRPr="00CC373C">
        <w:rPr>
          <w:rFonts w:ascii="TH SarabunPSK" w:hAnsi="TH SarabunPSK" w:cs="TH SarabunPSK" w:hint="cs"/>
          <w:sz w:val="28"/>
          <w:cs/>
        </w:rPr>
        <w:t>)</w:t>
      </w:r>
      <w:r w:rsidR="00D41A46" w:rsidRPr="002E279A">
        <w:rPr>
          <w:rFonts w:ascii="TH SarabunPSK" w:hAnsi="TH SarabunPSK" w:cs="TH SarabunPSK"/>
          <w:sz w:val="28"/>
        </w:rPr>
        <w:t>,</w:t>
      </w:r>
      <w:r w:rsidR="00D41A46">
        <w:rPr>
          <w:rFonts w:ascii="TH SarabunPSK" w:hAnsi="TH SarabunPSK" w:cs="TH SarabunPSK"/>
          <w:sz w:val="28"/>
        </w:rPr>
        <w:t xml:space="preserve"> </w:t>
      </w:r>
      <w:r w:rsidR="00530E9D" w:rsidRPr="002E279A">
        <w:rPr>
          <w:rFonts w:ascii="TH SarabunPSK" w:hAnsi="TH SarabunPSK" w:cs="TH SarabunPSK"/>
          <w:sz w:val="28"/>
        </w:rPr>
        <w:t>Hong Kong Stock Exchange</w:t>
      </w:r>
      <w:r w:rsidR="00530E9D" w:rsidRPr="002E279A">
        <w:rPr>
          <w:rFonts w:ascii="TH SarabunPSK" w:hAnsi="TH SarabunPSK" w:cs="TH SarabunPSK" w:hint="cs"/>
          <w:sz w:val="28"/>
        </w:rPr>
        <w:t xml:space="preserve"> (</w:t>
      </w:r>
      <w:r w:rsidR="00530E9D" w:rsidRPr="002E279A">
        <w:rPr>
          <w:rFonts w:ascii="TH SarabunPSK" w:hAnsi="TH SarabunPSK" w:cs="TH SarabunPSK"/>
          <w:sz w:val="28"/>
        </w:rPr>
        <w:t>^HSI</w:t>
      </w:r>
      <w:r w:rsidR="00530E9D" w:rsidRPr="002E279A">
        <w:rPr>
          <w:rFonts w:ascii="TH SarabunPSK" w:hAnsi="TH SarabunPSK" w:cs="TH SarabunPSK" w:hint="cs"/>
          <w:sz w:val="28"/>
        </w:rPr>
        <w:t>)</w:t>
      </w:r>
      <w:r w:rsidR="00D41A46">
        <w:rPr>
          <w:rFonts w:ascii="TH SarabunPSK" w:hAnsi="TH SarabunPSK" w:cs="TH SarabunPSK"/>
          <w:sz w:val="28"/>
        </w:rPr>
        <w:t xml:space="preserve">, </w:t>
      </w:r>
      <w:r w:rsidR="00D41A46" w:rsidRPr="002E279A">
        <w:rPr>
          <w:rFonts w:ascii="TH SarabunPSK" w:hAnsi="TH SarabunPSK" w:cs="TH SarabunPSK"/>
          <w:sz w:val="28"/>
        </w:rPr>
        <w:t>China Shanghai Stock Exchange (000001</w:t>
      </w:r>
      <w:r w:rsidR="00D41A46" w:rsidRPr="002E279A">
        <w:rPr>
          <w:rFonts w:ascii="TH SarabunPSK" w:hAnsi="TH SarabunPSK" w:cs="TH SarabunPSK"/>
          <w:sz w:val="28"/>
          <w:cs/>
        </w:rPr>
        <w:t>.</w:t>
      </w:r>
      <w:r w:rsidR="00D41A46" w:rsidRPr="002E279A">
        <w:rPr>
          <w:rFonts w:ascii="TH SarabunPSK" w:hAnsi="TH SarabunPSK" w:cs="TH SarabunPSK"/>
          <w:sz w:val="28"/>
        </w:rPr>
        <w:t>SS)</w:t>
      </w:r>
      <w:r w:rsidR="00D41A46">
        <w:rPr>
          <w:rFonts w:ascii="TH SarabunPSK" w:hAnsi="TH SarabunPSK" w:cs="TH SarabunPSK"/>
          <w:sz w:val="28"/>
        </w:rPr>
        <w:t>,</w:t>
      </w:r>
      <w:r w:rsidR="00D41A46" w:rsidRPr="005E641F">
        <w:rPr>
          <w:rFonts w:ascii="TH SarabunPSK" w:hAnsi="TH SarabunPSK" w:cs="TH SarabunPSK"/>
          <w:sz w:val="28"/>
        </w:rPr>
        <w:t xml:space="preserve"> </w:t>
      </w:r>
      <w:r w:rsidR="00723F9D" w:rsidRPr="00CC373C">
        <w:rPr>
          <w:rFonts w:ascii="TH SarabunPSK" w:hAnsi="TH SarabunPSK" w:cs="TH SarabunPSK"/>
          <w:sz w:val="28"/>
        </w:rPr>
        <w:t>National Stock Exchange (^NSEI)</w:t>
      </w:r>
      <w:r w:rsidR="00723F9D">
        <w:rPr>
          <w:rFonts w:ascii="TH SarabunPSK" w:hAnsi="TH SarabunPSK" w:cs="TH SarabunPSK"/>
          <w:sz w:val="28"/>
        </w:rPr>
        <w:t xml:space="preserve">, </w:t>
      </w:r>
      <w:r w:rsidR="00C337F4" w:rsidRPr="00CC373C">
        <w:rPr>
          <w:rFonts w:ascii="TH SarabunPSK" w:hAnsi="TH SarabunPSK" w:cs="TH SarabunPSK"/>
          <w:sz w:val="28"/>
        </w:rPr>
        <w:t>Taiwan Stock Exchange</w:t>
      </w:r>
      <w:r w:rsidR="00C337F4" w:rsidRPr="00CC373C">
        <w:rPr>
          <w:rFonts w:ascii="TH SarabunPSK" w:hAnsi="TH SarabunPSK" w:cs="TH SarabunPSK" w:hint="cs"/>
          <w:sz w:val="28"/>
          <w:cs/>
        </w:rPr>
        <w:t xml:space="preserve"> (</w:t>
      </w:r>
      <w:r w:rsidR="00C337F4" w:rsidRPr="00CC373C">
        <w:rPr>
          <w:rFonts w:ascii="TH SarabunPSK" w:hAnsi="TH SarabunPSK" w:cs="TH SarabunPSK"/>
          <w:sz w:val="28"/>
        </w:rPr>
        <w:t>^TWII</w:t>
      </w:r>
      <w:r w:rsidR="00C337F4" w:rsidRPr="00CC373C">
        <w:rPr>
          <w:rFonts w:ascii="TH SarabunPSK" w:hAnsi="TH SarabunPSK" w:cs="TH SarabunPSK" w:hint="cs"/>
          <w:sz w:val="28"/>
          <w:cs/>
        </w:rPr>
        <w:t>)</w:t>
      </w:r>
      <w:r w:rsidR="00C337F4">
        <w:rPr>
          <w:rFonts w:ascii="TH SarabunPSK" w:hAnsi="TH SarabunPSK" w:cs="TH SarabunPSK"/>
          <w:sz w:val="28"/>
        </w:rPr>
        <w:t>,</w:t>
      </w:r>
      <w:r w:rsidR="00723F9D">
        <w:rPr>
          <w:rFonts w:ascii="TH SarabunPSK" w:hAnsi="TH SarabunPSK" w:cs="TH SarabunPSK"/>
          <w:sz w:val="28"/>
        </w:rPr>
        <w:t xml:space="preserve"> </w:t>
      </w:r>
      <w:r w:rsidR="00D41A46" w:rsidRPr="002E279A">
        <w:rPr>
          <w:rFonts w:ascii="TH SarabunPSK" w:hAnsi="TH SarabunPSK" w:cs="TH SarabunPSK"/>
          <w:sz w:val="28"/>
        </w:rPr>
        <w:t>Singapore Exchange (^STI)</w:t>
      </w:r>
      <w:r w:rsidR="00D41A46">
        <w:rPr>
          <w:rFonts w:ascii="TH SarabunPSK" w:hAnsi="TH SarabunPSK" w:cs="TH SarabunPSK"/>
          <w:sz w:val="28"/>
        </w:rPr>
        <w:t xml:space="preserve"> </w:t>
      </w:r>
      <w:r w:rsidR="00D41A46" w:rsidRPr="00CC373C">
        <w:rPr>
          <w:rFonts w:ascii="TH SarabunPSK" w:hAnsi="TH SarabunPSK" w:cs="TH SarabunPSK" w:hint="cs"/>
          <w:sz w:val="28"/>
          <w:cs/>
        </w:rPr>
        <w:t xml:space="preserve">รวม </w:t>
      </w:r>
      <w:r w:rsidR="0015197F">
        <w:rPr>
          <w:rFonts w:ascii="TH SarabunPSK" w:hAnsi="TH SarabunPSK" w:cs="TH SarabunPSK"/>
          <w:sz w:val="28"/>
        </w:rPr>
        <w:t>6</w:t>
      </w:r>
      <w:r w:rsidR="00D41A46" w:rsidRPr="00CC373C">
        <w:rPr>
          <w:rFonts w:ascii="TH SarabunPSK" w:hAnsi="TH SarabunPSK" w:cs="TH SarabunPSK" w:hint="cs"/>
          <w:sz w:val="28"/>
          <w:cs/>
        </w:rPr>
        <w:t xml:space="preserve"> ดัชนี </w:t>
      </w:r>
      <w:r w:rsidR="00D41A46" w:rsidRPr="00CC373C">
        <w:rPr>
          <w:rFonts w:ascii="TH SarabunPSK" w:hAnsi="TH SarabunPSK" w:cs="TH SarabunPSK"/>
          <w:sz w:val="28"/>
          <w:cs/>
        </w:rPr>
        <w:t>เมื่อเชื่อสัญญาณ</w:t>
      </w:r>
      <w:r w:rsidR="00D41A46">
        <w:rPr>
          <w:rFonts w:ascii="TH SarabunPSK" w:hAnsi="TH SarabunPSK" w:cs="TH SarabunPSK" w:hint="cs"/>
          <w:sz w:val="28"/>
          <w:cs/>
        </w:rPr>
        <w:t>ซื้อ</w:t>
      </w:r>
      <w:r w:rsidR="00D41A46" w:rsidRPr="00CC373C">
        <w:rPr>
          <w:rFonts w:ascii="TH SarabunPSK" w:hAnsi="TH SarabunPSK" w:cs="TH SarabunPSK"/>
          <w:sz w:val="28"/>
          <w:cs/>
        </w:rPr>
        <w:t>จะมีค่าเฉลี่ยผลตอบแทน 10 วันมากกว่า</w:t>
      </w:r>
      <w:r w:rsidR="00D41A46" w:rsidRPr="00CC373C">
        <w:rPr>
          <w:rFonts w:ascii="TH SarabunPSK" w:hAnsi="TH SarabunPSK" w:cs="TH SarabunPSK" w:hint="cs"/>
          <w:sz w:val="28"/>
          <w:cs/>
        </w:rPr>
        <w:t>ของ</w:t>
      </w:r>
      <w:r w:rsidR="00D41A46" w:rsidRPr="00CC373C">
        <w:rPr>
          <w:rFonts w:ascii="TH SarabunPSK" w:hAnsi="TH SarabunPSK" w:cs="TH SarabunPSK"/>
          <w:sz w:val="28"/>
          <w:cs/>
        </w:rPr>
        <w:t>กลยุทธ์ซื้อและถืออย่างมีนัยสำคัญ</w:t>
      </w:r>
      <w:r w:rsidR="00D41A46" w:rsidRPr="00CC373C">
        <w:rPr>
          <w:rFonts w:ascii="TH SarabunPSK" w:hAnsi="TH SarabunPSK" w:cs="TH SarabunPSK" w:hint="cs"/>
          <w:sz w:val="28"/>
          <w:cs/>
        </w:rPr>
        <w:t xml:space="preserve"> และสุดท้ายพบว่าดัชนีของตลาด </w:t>
      </w:r>
      <w:r w:rsidR="00D41A46" w:rsidRPr="002E279A">
        <w:rPr>
          <w:rFonts w:ascii="TH SarabunPSK" w:hAnsi="TH SarabunPSK" w:cs="TH SarabunPSK"/>
          <w:sz w:val="28"/>
        </w:rPr>
        <w:t>Singapore Exchange (^STI)</w:t>
      </w:r>
      <w:r w:rsidR="00D41A46">
        <w:rPr>
          <w:rFonts w:ascii="TH SarabunPSK" w:hAnsi="TH SarabunPSK" w:cs="TH SarabunPSK"/>
          <w:sz w:val="28"/>
        </w:rPr>
        <w:t xml:space="preserve"> </w:t>
      </w:r>
      <w:r w:rsidR="00D41A46" w:rsidRPr="00CC373C">
        <w:rPr>
          <w:rFonts w:ascii="TH SarabunPSK" w:hAnsi="TH SarabunPSK" w:cs="TH SarabunPSK" w:hint="cs"/>
          <w:sz w:val="28"/>
          <w:cs/>
        </w:rPr>
        <w:t>เมื่อเชื่อทั้งสัญญาณขาย</w:t>
      </w:r>
      <w:r w:rsidR="00D41A46" w:rsidRPr="00CC373C">
        <w:rPr>
          <w:rFonts w:ascii="TH SarabunPSK" w:hAnsi="TH SarabunPSK" w:cs="TH SarabunPSK"/>
          <w:sz w:val="28"/>
          <w:cs/>
        </w:rPr>
        <w:t>จะมีค่าเฉลี่ยผลตอบแทน 10 วันมากกว่า</w:t>
      </w:r>
      <w:r w:rsidR="00D41A46" w:rsidRPr="00CC373C">
        <w:rPr>
          <w:rFonts w:ascii="TH SarabunPSK" w:hAnsi="TH SarabunPSK" w:cs="TH SarabunPSK" w:hint="cs"/>
          <w:sz w:val="28"/>
          <w:cs/>
        </w:rPr>
        <w:t>ของ</w:t>
      </w:r>
      <w:r w:rsidR="00D41A46" w:rsidRPr="00CC373C">
        <w:rPr>
          <w:rFonts w:ascii="TH SarabunPSK" w:hAnsi="TH SarabunPSK" w:cs="TH SarabunPSK"/>
          <w:sz w:val="28"/>
          <w:cs/>
        </w:rPr>
        <w:t>กลยุทธ์ซื้อและถืออย่างมีนัยสำคัญ</w:t>
      </w:r>
    </w:p>
    <w:p w14:paraId="44018220" w14:textId="623787D8" w:rsidR="008611F2" w:rsidRDefault="008611F2" w:rsidP="003808B8">
      <w:pPr>
        <w:pStyle w:val="NoSpacing"/>
        <w:rPr>
          <w:rFonts w:ascii="TH SarabunPSK" w:hAnsi="TH SarabunPSK" w:cs="TH SarabunPSK"/>
          <w:sz w:val="28"/>
          <w:cs/>
        </w:rPr>
      </w:pPr>
    </w:p>
    <w:tbl>
      <w:tblPr>
        <w:tblStyle w:val="TableGrid"/>
        <w:tblW w:w="9640" w:type="dxa"/>
        <w:tblInd w:w="-147" w:type="dxa"/>
        <w:tblLook w:val="04A0" w:firstRow="1" w:lastRow="0" w:firstColumn="1" w:lastColumn="0" w:noHBand="0" w:noVBand="1"/>
      </w:tblPr>
      <w:tblGrid>
        <w:gridCol w:w="993"/>
        <w:gridCol w:w="992"/>
        <w:gridCol w:w="851"/>
        <w:gridCol w:w="850"/>
        <w:gridCol w:w="992"/>
        <w:gridCol w:w="993"/>
        <w:gridCol w:w="992"/>
        <w:gridCol w:w="850"/>
        <w:gridCol w:w="851"/>
        <w:gridCol w:w="1276"/>
      </w:tblGrid>
      <w:tr w:rsidR="001F1A86" w14:paraId="7F51C943" w14:textId="77777777">
        <w:trPr>
          <w:trHeight w:val="616"/>
        </w:trPr>
        <w:tc>
          <w:tcPr>
            <w:tcW w:w="993" w:type="dxa"/>
            <w:vAlign w:val="center"/>
          </w:tcPr>
          <w:p w14:paraId="479228DF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Sample Period</w:t>
            </w:r>
          </w:p>
        </w:tc>
        <w:tc>
          <w:tcPr>
            <w:tcW w:w="992" w:type="dxa"/>
            <w:vAlign w:val="center"/>
          </w:tcPr>
          <w:p w14:paraId="4D36DAC9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Parameter</w:t>
            </w:r>
          </w:p>
        </w:tc>
        <w:tc>
          <w:tcPr>
            <w:tcW w:w="851" w:type="dxa"/>
            <w:vAlign w:val="center"/>
          </w:tcPr>
          <w:p w14:paraId="4C7440D0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N(Buy)</w:t>
            </w:r>
          </w:p>
        </w:tc>
        <w:tc>
          <w:tcPr>
            <w:tcW w:w="850" w:type="dxa"/>
            <w:vAlign w:val="center"/>
          </w:tcPr>
          <w:p w14:paraId="22E745B4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N(Sell)</w:t>
            </w:r>
          </w:p>
        </w:tc>
        <w:tc>
          <w:tcPr>
            <w:tcW w:w="992" w:type="dxa"/>
            <w:vAlign w:val="center"/>
          </w:tcPr>
          <w:p w14:paraId="1D69D193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proofErr w:type="spell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  <w:r>
              <w:rPr>
                <w:rFonts w:ascii="TH SarabunPSK" w:hAnsi="TH SarabunPSK" w:cs="TH SarabunPSK"/>
                <w:b/>
                <w:bCs/>
                <w:szCs w:val="22"/>
              </w:rPr>
              <w:t>&amp;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Hold</w:t>
            </w:r>
            <w:proofErr w:type="spellEnd"/>
          </w:p>
        </w:tc>
        <w:tc>
          <w:tcPr>
            <w:tcW w:w="993" w:type="dxa"/>
            <w:vAlign w:val="center"/>
          </w:tcPr>
          <w:p w14:paraId="7F99BD4E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</w:t>
            </w:r>
          </w:p>
        </w:tc>
        <w:tc>
          <w:tcPr>
            <w:tcW w:w="992" w:type="dxa"/>
            <w:vAlign w:val="center"/>
          </w:tcPr>
          <w:p w14:paraId="48004F6C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</w:p>
        </w:tc>
        <w:tc>
          <w:tcPr>
            <w:tcW w:w="850" w:type="dxa"/>
            <w:vAlign w:val="center"/>
          </w:tcPr>
          <w:p w14:paraId="4EF3C643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Buy&gt;0</w:t>
            </w:r>
          </w:p>
        </w:tc>
        <w:tc>
          <w:tcPr>
            <w:tcW w:w="851" w:type="dxa"/>
            <w:vAlign w:val="center"/>
          </w:tcPr>
          <w:p w14:paraId="7909E4FC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Sell&gt;0</w:t>
            </w:r>
          </w:p>
        </w:tc>
        <w:tc>
          <w:tcPr>
            <w:tcW w:w="1276" w:type="dxa"/>
            <w:vAlign w:val="center"/>
          </w:tcPr>
          <w:p w14:paraId="0BA27FED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 xml:space="preserve">Buy + </w:t>
            </w:r>
            <w:proofErr w:type="gramStart"/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Sell</w:t>
            </w:r>
            <w:proofErr w:type="gramEnd"/>
          </w:p>
          <w:p w14:paraId="74125B9F" w14:textId="77777777" w:rsidR="0093293A" w:rsidRPr="001D4E85" w:rsidRDefault="0093293A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&gt;</w:t>
            </w:r>
            <w:r>
              <w:rPr>
                <w:rFonts w:ascii="TH SarabunPSK" w:hAnsi="TH SarabunPSK" w:cs="TH SarabunPSK" w:hint="cs"/>
                <w:b/>
                <w:bCs/>
                <w:szCs w:val="22"/>
                <w:cs/>
              </w:rPr>
              <w:t xml:space="preserve"> </w:t>
            </w:r>
            <w:r w:rsidRPr="001D4E85">
              <w:rPr>
                <w:rFonts w:ascii="TH SarabunPSK" w:hAnsi="TH SarabunPSK" w:cs="TH SarabunPSK"/>
                <w:b/>
                <w:bCs/>
                <w:szCs w:val="22"/>
              </w:rPr>
              <w:t>Buy &amp; Hold</w:t>
            </w:r>
          </w:p>
        </w:tc>
      </w:tr>
      <w:tr w:rsidR="001F1A86" w14:paraId="0D6A02F4" w14:textId="77777777" w:rsidTr="002B2C70">
        <w:trPr>
          <w:trHeight w:val="616"/>
        </w:trPr>
        <w:tc>
          <w:tcPr>
            <w:tcW w:w="993" w:type="dxa"/>
            <w:vAlign w:val="center"/>
          </w:tcPr>
          <w:p w14:paraId="7FA2FBC2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933EF">
              <w:rPr>
                <w:rFonts w:ascii="TH SarabunPSK" w:hAnsi="TH SarabunPSK" w:cs="TH SarabunPSK"/>
                <w:b/>
                <w:bCs/>
              </w:rPr>
              <w:t>^BSESN</w:t>
            </w:r>
          </w:p>
        </w:tc>
        <w:tc>
          <w:tcPr>
            <w:tcW w:w="992" w:type="dxa"/>
            <w:vAlign w:val="center"/>
          </w:tcPr>
          <w:p w14:paraId="4A7761ED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06700CD3" w14:textId="7AD4A2D3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(22,30/70)</w:t>
            </w:r>
          </w:p>
        </w:tc>
        <w:tc>
          <w:tcPr>
            <w:tcW w:w="851" w:type="dxa"/>
            <w:vAlign w:val="center"/>
          </w:tcPr>
          <w:p w14:paraId="13A8B58D" w14:textId="150730A0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11</w:t>
            </w:r>
          </w:p>
        </w:tc>
        <w:tc>
          <w:tcPr>
            <w:tcW w:w="850" w:type="dxa"/>
            <w:vAlign w:val="center"/>
          </w:tcPr>
          <w:p w14:paraId="4A498CDB" w14:textId="4FE134E7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49</w:t>
            </w:r>
          </w:p>
        </w:tc>
        <w:tc>
          <w:tcPr>
            <w:tcW w:w="992" w:type="dxa"/>
            <w:vAlign w:val="center"/>
          </w:tcPr>
          <w:p w14:paraId="02AD94F7" w14:textId="0DB76666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0.0049</w:t>
            </w:r>
          </w:p>
        </w:tc>
        <w:tc>
          <w:tcPr>
            <w:tcW w:w="993" w:type="dxa"/>
            <w:vAlign w:val="center"/>
          </w:tcPr>
          <w:p w14:paraId="5D84D191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0.01759</w:t>
            </w:r>
          </w:p>
          <w:p w14:paraId="07ED082D" w14:textId="7ED21BE3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(1.226)</w:t>
            </w:r>
          </w:p>
        </w:tc>
        <w:tc>
          <w:tcPr>
            <w:tcW w:w="992" w:type="dxa"/>
            <w:vAlign w:val="center"/>
          </w:tcPr>
          <w:p w14:paraId="683FA2D4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-0.01017</w:t>
            </w:r>
          </w:p>
          <w:p w14:paraId="0464A10F" w14:textId="57D3826E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(-3.538)</w:t>
            </w:r>
          </w:p>
        </w:tc>
        <w:tc>
          <w:tcPr>
            <w:tcW w:w="850" w:type="dxa"/>
            <w:vAlign w:val="center"/>
          </w:tcPr>
          <w:p w14:paraId="238380F0" w14:textId="67AC132E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0.727</w:t>
            </w:r>
          </w:p>
        </w:tc>
        <w:tc>
          <w:tcPr>
            <w:tcW w:w="851" w:type="dxa"/>
            <w:vAlign w:val="center"/>
          </w:tcPr>
          <w:p w14:paraId="06F62B6B" w14:textId="4F68BC7A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0.388</w:t>
            </w:r>
          </w:p>
        </w:tc>
        <w:tc>
          <w:tcPr>
            <w:tcW w:w="1276" w:type="dxa"/>
            <w:vAlign w:val="center"/>
          </w:tcPr>
          <w:p w14:paraId="39CA9F03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-0.00508</w:t>
            </w:r>
          </w:p>
          <w:p w14:paraId="0031B143" w14:textId="14EBEC08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(-2.387)</w:t>
            </w:r>
          </w:p>
        </w:tc>
      </w:tr>
      <w:tr w:rsidR="001F1A86" w:rsidRPr="00541F70" w14:paraId="078A9EAE" w14:textId="77777777" w:rsidTr="002B2C70">
        <w:trPr>
          <w:trHeight w:val="616"/>
        </w:trPr>
        <w:tc>
          <w:tcPr>
            <w:tcW w:w="993" w:type="dxa"/>
            <w:vAlign w:val="center"/>
          </w:tcPr>
          <w:p w14:paraId="36FFF32E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^N225</w:t>
            </w:r>
          </w:p>
        </w:tc>
        <w:tc>
          <w:tcPr>
            <w:tcW w:w="992" w:type="dxa"/>
            <w:vAlign w:val="center"/>
          </w:tcPr>
          <w:p w14:paraId="24196D27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4FD0039D" w14:textId="60F4A2E1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(14,20/80)</w:t>
            </w:r>
          </w:p>
        </w:tc>
        <w:tc>
          <w:tcPr>
            <w:tcW w:w="851" w:type="dxa"/>
            <w:vAlign w:val="center"/>
          </w:tcPr>
          <w:p w14:paraId="7A276D15" w14:textId="24FD7D67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11</w:t>
            </w:r>
          </w:p>
        </w:tc>
        <w:tc>
          <w:tcPr>
            <w:tcW w:w="850" w:type="dxa"/>
            <w:vAlign w:val="center"/>
          </w:tcPr>
          <w:p w14:paraId="5590B0AB" w14:textId="2BC0AE62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31</w:t>
            </w:r>
          </w:p>
        </w:tc>
        <w:tc>
          <w:tcPr>
            <w:tcW w:w="992" w:type="dxa"/>
            <w:vAlign w:val="center"/>
          </w:tcPr>
          <w:p w14:paraId="2AD67BA5" w14:textId="19EE9E53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0.00342</w:t>
            </w:r>
          </w:p>
        </w:tc>
        <w:tc>
          <w:tcPr>
            <w:tcW w:w="993" w:type="dxa"/>
            <w:vAlign w:val="center"/>
          </w:tcPr>
          <w:p w14:paraId="07484812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0.03301**</w:t>
            </w:r>
          </w:p>
          <w:p w14:paraId="49DBFB38" w14:textId="4B689C7D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(2.426)</w:t>
            </w:r>
          </w:p>
        </w:tc>
        <w:tc>
          <w:tcPr>
            <w:tcW w:w="992" w:type="dxa"/>
            <w:vAlign w:val="center"/>
          </w:tcPr>
          <w:p w14:paraId="51B6DE0F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-0.00299</w:t>
            </w:r>
          </w:p>
          <w:p w14:paraId="44096115" w14:textId="6C569C4B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(-0.937)</w:t>
            </w:r>
          </w:p>
        </w:tc>
        <w:tc>
          <w:tcPr>
            <w:tcW w:w="850" w:type="dxa"/>
            <w:vAlign w:val="center"/>
          </w:tcPr>
          <w:p w14:paraId="36DE2FE2" w14:textId="41C7C742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0.818</w:t>
            </w:r>
          </w:p>
        </w:tc>
        <w:tc>
          <w:tcPr>
            <w:tcW w:w="851" w:type="dxa"/>
            <w:vAlign w:val="center"/>
          </w:tcPr>
          <w:p w14:paraId="04DFAEFF" w14:textId="283417BA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0.452</w:t>
            </w:r>
          </w:p>
        </w:tc>
        <w:tc>
          <w:tcPr>
            <w:tcW w:w="1276" w:type="dxa"/>
            <w:vAlign w:val="center"/>
          </w:tcPr>
          <w:p w14:paraId="7E8DC8BC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0.00644</w:t>
            </w:r>
          </w:p>
          <w:p w14:paraId="549587E1" w14:textId="2D430118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(0.471)</w:t>
            </w:r>
          </w:p>
        </w:tc>
      </w:tr>
      <w:tr w:rsidR="001F1A86" w:rsidRPr="00541F70" w14:paraId="4AD65F43" w14:textId="77777777" w:rsidTr="002B2C70">
        <w:trPr>
          <w:trHeight w:val="596"/>
        </w:trPr>
        <w:tc>
          <w:tcPr>
            <w:tcW w:w="993" w:type="dxa"/>
            <w:vAlign w:val="center"/>
          </w:tcPr>
          <w:p w14:paraId="6BF627D0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^HSI</w:t>
            </w:r>
          </w:p>
        </w:tc>
        <w:tc>
          <w:tcPr>
            <w:tcW w:w="992" w:type="dxa"/>
            <w:vAlign w:val="center"/>
          </w:tcPr>
          <w:p w14:paraId="2568F7C8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208AB03F" w14:textId="7E7D3BB8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(17,30/70)</w:t>
            </w:r>
          </w:p>
        </w:tc>
        <w:tc>
          <w:tcPr>
            <w:tcW w:w="851" w:type="dxa"/>
            <w:vAlign w:val="center"/>
          </w:tcPr>
          <w:p w14:paraId="03981DBC" w14:textId="66AA0808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34</w:t>
            </w:r>
          </w:p>
        </w:tc>
        <w:tc>
          <w:tcPr>
            <w:tcW w:w="850" w:type="dxa"/>
            <w:vAlign w:val="center"/>
          </w:tcPr>
          <w:p w14:paraId="7DB9554A" w14:textId="240302C2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43</w:t>
            </w:r>
          </w:p>
        </w:tc>
        <w:tc>
          <w:tcPr>
            <w:tcW w:w="992" w:type="dxa"/>
            <w:vAlign w:val="center"/>
          </w:tcPr>
          <w:p w14:paraId="4A09E73A" w14:textId="228D9CE0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-0.00107</w:t>
            </w:r>
          </w:p>
        </w:tc>
        <w:tc>
          <w:tcPr>
            <w:tcW w:w="993" w:type="dxa"/>
            <w:vAlign w:val="center"/>
          </w:tcPr>
          <w:p w14:paraId="0783AC2E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0.01186*</w:t>
            </w:r>
          </w:p>
          <w:p w14:paraId="6E5D427D" w14:textId="7B019A26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(1.683)</w:t>
            </w:r>
          </w:p>
        </w:tc>
        <w:tc>
          <w:tcPr>
            <w:tcW w:w="992" w:type="dxa"/>
            <w:vAlign w:val="center"/>
          </w:tcPr>
          <w:p w14:paraId="7ACCBFA7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0.00244</w:t>
            </w:r>
          </w:p>
          <w:p w14:paraId="6649C8DB" w14:textId="6F71C62E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(0.649)</w:t>
            </w:r>
          </w:p>
        </w:tc>
        <w:tc>
          <w:tcPr>
            <w:tcW w:w="850" w:type="dxa"/>
            <w:vAlign w:val="center"/>
          </w:tcPr>
          <w:p w14:paraId="37AB5DD0" w14:textId="6E1449A2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0.647</w:t>
            </w:r>
          </w:p>
        </w:tc>
        <w:tc>
          <w:tcPr>
            <w:tcW w:w="851" w:type="dxa"/>
            <w:vAlign w:val="center"/>
          </w:tcPr>
          <w:p w14:paraId="443ACFC0" w14:textId="1B59AD7C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0.465</w:t>
            </w:r>
          </w:p>
        </w:tc>
        <w:tc>
          <w:tcPr>
            <w:tcW w:w="1276" w:type="dxa"/>
            <w:vAlign w:val="center"/>
          </w:tcPr>
          <w:p w14:paraId="5912732D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0.0066**</w:t>
            </w:r>
          </w:p>
          <w:p w14:paraId="152F18C8" w14:textId="205ADE64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(1.675)</w:t>
            </w:r>
          </w:p>
        </w:tc>
      </w:tr>
      <w:tr w:rsidR="001F1A86" w:rsidRPr="00541F70" w14:paraId="3239F2E1" w14:textId="77777777" w:rsidTr="002B2C70">
        <w:trPr>
          <w:trHeight w:val="616"/>
        </w:trPr>
        <w:tc>
          <w:tcPr>
            <w:tcW w:w="993" w:type="dxa"/>
            <w:vAlign w:val="center"/>
          </w:tcPr>
          <w:p w14:paraId="1D11666F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399001.SZ</w:t>
            </w:r>
          </w:p>
        </w:tc>
        <w:tc>
          <w:tcPr>
            <w:tcW w:w="992" w:type="dxa"/>
            <w:vAlign w:val="center"/>
          </w:tcPr>
          <w:p w14:paraId="7B151903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143D6316" w14:textId="46F689E6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(8,20/80)</w:t>
            </w:r>
          </w:p>
        </w:tc>
        <w:tc>
          <w:tcPr>
            <w:tcW w:w="851" w:type="dxa"/>
            <w:vAlign w:val="center"/>
          </w:tcPr>
          <w:p w14:paraId="120F0D79" w14:textId="0A89BF0A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48</w:t>
            </w:r>
          </w:p>
        </w:tc>
        <w:tc>
          <w:tcPr>
            <w:tcW w:w="850" w:type="dxa"/>
            <w:vAlign w:val="center"/>
          </w:tcPr>
          <w:p w14:paraId="6684A38F" w14:textId="617299C7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53</w:t>
            </w:r>
          </w:p>
        </w:tc>
        <w:tc>
          <w:tcPr>
            <w:tcW w:w="992" w:type="dxa"/>
            <w:vAlign w:val="center"/>
          </w:tcPr>
          <w:p w14:paraId="0983A588" w14:textId="04825B83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0.00065</w:t>
            </w:r>
          </w:p>
        </w:tc>
        <w:tc>
          <w:tcPr>
            <w:tcW w:w="993" w:type="dxa"/>
            <w:vAlign w:val="center"/>
          </w:tcPr>
          <w:p w14:paraId="47BEE287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0.00892</w:t>
            </w:r>
          </w:p>
          <w:p w14:paraId="219814F3" w14:textId="6171044D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(1.223)</w:t>
            </w:r>
          </w:p>
        </w:tc>
        <w:tc>
          <w:tcPr>
            <w:tcW w:w="992" w:type="dxa"/>
            <w:vAlign w:val="center"/>
          </w:tcPr>
          <w:p w14:paraId="32485A84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0.0055</w:t>
            </w:r>
          </w:p>
          <w:p w14:paraId="5DC50962" w14:textId="1BE16E12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(0.509)</w:t>
            </w:r>
          </w:p>
        </w:tc>
        <w:tc>
          <w:tcPr>
            <w:tcW w:w="850" w:type="dxa"/>
            <w:vAlign w:val="center"/>
          </w:tcPr>
          <w:p w14:paraId="6B05CCA4" w14:textId="7F8F58A2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0.625</w:t>
            </w:r>
          </w:p>
        </w:tc>
        <w:tc>
          <w:tcPr>
            <w:tcW w:w="851" w:type="dxa"/>
            <w:vAlign w:val="center"/>
          </w:tcPr>
          <w:p w14:paraId="588899D3" w14:textId="39484B58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0.453</w:t>
            </w:r>
          </w:p>
        </w:tc>
        <w:tc>
          <w:tcPr>
            <w:tcW w:w="1276" w:type="dxa"/>
            <w:vAlign w:val="center"/>
          </w:tcPr>
          <w:p w14:paraId="351726C2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0.00712</w:t>
            </w:r>
          </w:p>
          <w:p w14:paraId="1A93C6AF" w14:textId="33D95ED0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(1.086)</w:t>
            </w:r>
          </w:p>
        </w:tc>
      </w:tr>
      <w:tr w:rsidR="001F1A86" w:rsidRPr="00541F70" w14:paraId="4968E169" w14:textId="77777777" w:rsidTr="002B2C70">
        <w:trPr>
          <w:trHeight w:val="616"/>
        </w:trPr>
        <w:tc>
          <w:tcPr>
            <w:tcW w:w="993" w:type="dxa"/>
            <w:vAlign w:val="center"/>
          </w:tcPr>
          <w:p w14:paraId="74276A44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000001.SS</w:t>
            </w:r>
          </w:p>
        </w:tc>
        <w:tc>
          <w:tcPr>
            <w:tcW w:w="992" w:type="dxa"/>
            <w:vAlign w:val="center"/>
          </w:tcPr>
          <w:p w14:paraId="4CE72D6C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44F34B69" w14:textId="736D8DD6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(22,30/70)</w:t>
            </w:r>
          </w:p>
        </w:tc>
        <w:tc>
          <w:tcPr>
            <w:tcW w:w="851" w:type="dxa"/>
            <w:vAlign w:val="center"/>
          </w:tcPr>
          <w:p w14:paraId="44A0C686" w14:textId="118D3205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23</w:t>
            </w:r>
          </w:p>
        </w:tc>
        <w:tc>
          <w:tcPr>
            <w:tcW w:w="850" w:type="dxa"/>
            <w:vAlign w:val="center"/>
          </w:tcPr>
          <w:p w14:paraId="66ECD22D" w14:textId="70C4B3D8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36</w:t>
            </w:r>
          </w:p>
        </w:tc>
        <w:tc>
          <w:tcPr>
            <w:tcW w:w="992" w:type="dxa"/>
            <w:vAlign w:val="center"/>
          </w:tcPr>
          <w:p w14:paraId="2647FDD6" w14:textId="453450FE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0.00142</w:t>
            </w:r>
          </w:p>
        </w:tc>
        <w:tc>
          <w:tcPr>
            <w:tcW w:w="993" w:type="dxa"/>
            <w:vAlign w:val="center"/>
          </w:tcPr>
          <w:p w14:paraId="3D85B58D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0.01609**</w:t>
            </w:r>
          </w:p>
          <w:p w14:paraId="1B913638" w14:textId="010525BF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(1.858)</w:t>
            </w:r>
          </w:p>
        </w:tc>
        <w:tc>
          <w:tcPr>
            <w:tcW w:w="992" w:type="dxa"/>
            <w:vAlign w:val="center"/>
          </w:tcPr>
          <w:p w14:paraId="5A0F7A33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-9e-05</w:t>
            </w:r>
          </w:p>
          <w:p w14:paraId="38DBB70C" w14:textId="1CC559B7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(-0.164)</w:t>
            </w:r>
          </w:p>
        </w:tc>
        <w:tc>
          <w:tcPr>
            <w:tcW w:w="850" w:type="dxa"/>
            <w:vAlign w:val="center"/>
          </w:tcPr>
          <w:p w14:paraId="600A0BEB" w14:textId="5C6589E3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0.783</w:t>
            </w:r>
          </w:p>
        </w:tc>
        <w:tc>
          <w:tcPr>
            <w:tcW w:w="851" w:type="dxa"/>
            <w:vAlign w:val="center"/>
          </w:tcPr>
          <w:p w14:paraId="7C7817ED" w14:textId="3E67B97C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0.444</w:t>
            </w:r>
          </w:p>
        </w:tc>
        <w:tc>
          <w:tcPr>
            <w:tcW w:w="1276" w:type="dxa"/>
            <w:vAlign w:val="center"/>
          </w:tcPr>
          <w:p w14:paraId="4FDC0686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0.00622</w:t>
            </w:r>
          </w:p>
          <w:p w14:paraId="38AFC016" w14:textId="5436A81B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(0.743)</w:t>
            </w:r>
          </w:p>
        </w:tc>
      </w:tr>
      <w:tr w:rsidR="001F1A86" w:rsidRPr="00541F70" w14:paraId="6D52274E" w14:textId="77777777" w:rsidTr="002B2C70">
        <w:trPr>
          <w:trHeight w:val="616"/>
        </w:trPr>
        <w:tc>
          <w:tcPr>
            <w:tcW w:w="993" w:type="dxa"/>
            <w:vAlign w:val="center"/>
          </w:tcPr>
          <w:p w14:paraId="579C55AE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^NSEI</w:t>
            </w:r>
          </w:p>
        </w:tc>
        <w:tc>
          <w:tcPr>
            <w:tcW w:w="992" w:type="dxa"/>
            <w:vAlign w:val="center"/>
          </w:tcPr>
          <w:p w14:paraId="65F4F5D4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60C0A4CC" w14:textId="5BC66A9D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(17,30/70)</w:t>
            </w:r>
          </w:p>
        </w:tc>
        <w:tc>
          <w:tcPr>
            <w:tcW w:w="851" w:type="dxa"/>
            <w:vAlign w:val="center"/>
          </w:tcPr>
          <w:p w14:paraId="597F01D2" w14:textId="174F1825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23</w:t>
            </w:r>
          </w:p>
        </w:tc>
        <w:tc>
          <w:tcPr>
            <w:tcW w:w="850" w:type="dxa"/>
            <w:vAlign w:val="center"/>
          </w:tcPr>
          <w:p w14:paraId="7875BBB7" w14:textId="505E0899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66</w:t>
            </w:r>
          </w:p>
        </w:tc>
        <w:tc>
          <w:tcPr>
            <w:tcW w:w="992" w:type="dxa"/>
            <w:vAlign w:val="center"/>
          </w:tcPr>
          <w:p w14:paraId="57AF40EF" w14:textId="427CC886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0.00492</w:t>
            </w:r>
          </w:p>
        </w:tc>
        <w:tc>
          <w:tcPr>
            <w:tcW w:w="993" w:type="dxa"/>
            <w:vAlign w:val="center"/>
          </w:tcPr>
          <w:p w14:paraId="11CF88BE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0.01811**</w:t>
            </w:r>
          </w:p>
          <w:p w14:paraId="2F98D10D" w14:textId="4D92BFA9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(2.015)</w:t>
            </w:r>
          </w:p>
        </w:tc>
        <w:tc>
          <w:tcPr>
            <w:tcW w:w="992" w:type="dxa"/>
            <w:vAlign w:val="center"/>
          </w:tcPr>
          <w:p w14:paraId="285C3696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-0.00782</w:t>
            </w:r>
          </w:p>
          <w:p w14:paraId="42139AFC" w14:textId="1ECFE3A0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(-4.031)</w:t>
            </w:r>
          </w:p>
        </w:tc>
        <w:tc>
          <w:tcPr>
            <w:tcW w:w="850" w:type="dxa"/>
            <w:vAlign w:val="center"/>
          </w:tcPr>
          <w:p w14:paraId="052D8EF1" w14:textId="0289FCA4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0.696</w:t>
            </w:r>
          </w:p>
        </w:tc>
        <w:tc>
          <w:tcPr>
            <w:tcW w:w="851" w:type="dxa"/>
            <w:vAlign w:val="center"/>
          </w:tcPr>
          <w:p w14:paraId="3FD15B6A" w14:textId="02ADCE7D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0.364</w:t>
            </w:r>
          </w:p>
        </w:tc>
        <w:tc>
          <w:tcPr>
            <w:tcW w:w="1276" w:type="dxa"/>
            <w:vAlign w:val="center"/>
          </w:tcPr>
          <w:p w14:paraId="782105E8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-0.00112</w:t>
            </w:r>
          </w:p>
          <w:p w14:paraId="46E57F51" w14:textId="46F3200A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(-1.92)</w:t>
            </w:r>
          </w:p>
        </w:tc>
      </w:tr>
      <w:tr w:rsidR="001F1A86" w:rsidRPr="00541F70" w14:paraId="61F47FBC" w14:textId="77777777" w:rsidTr="002B2C70">
        <w:trPr>
          <w:trHeight w:val="616"/>
        </w:trPr>
        <w:tc>
          <w:tcPr>
            <w:tcW w:w="993" w:type="dxa"/>
            <w:vAlign w:val="center"/>
          </w:tcPr>
          <w:p w14:paraId="03BAD639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^KS11</w:t>
            </w:r>
          </w:p>
        </w:tc>
        <w:tc>
          <w:tcPr>
            <w:tcW w:w="992" w:type="dxa"/>
            <w:vAlign w:val="center"/>
          </w:tcPr>
          <w:p w14:paraId="4F50B516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200E6FFE" w14:textId="0187BC55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(7,20/80)</w:t>
            </w:r>
          </w:p>
        </w:tc>
        <w:tc>
          <w:tcPr>
            <w:tcW w:w="851" w:type="dxa"/>
            <w:vAlign w:val="center"/>
          </w:tcPr>
          <w:p w14:paraId="64EB16E6" w14:textId="074278CD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52</w:t>
            </w:r>
          </w:p>
        </w:tc>
        <w:tc>
          <w:tcPr>
            <w:tcW w:w="850" w:type="dxa"/>
            <w:vAlign w:val="center"/>
          </w:tcPr>
          <w:p w14:paraId="29DA552A" w14:textId="1C20F976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70</w:t>
            </w:r>
          </w:p>
        </w:tc>
        <w:tc>
          <w:tcPr>
            <w:tcW w:w="992" w:type="dxa"/>
            <w:vAlign w:val="center"/>
          </w:tcPr>
          <w:p w14:paraId="3801FD68" w14:textId="380EE50E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0.00095</w:t>
            </w:r>
          </w:p>
        </w:tc>
        <w:tc>
          <w:tcPr>
            <w:tcW w:w="993" w:type="dxa"/>
            <w:vAlign w:val="center"/>
          </w:tcPr>
          <w:p w14:paraId="448BBAEB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0.00712</w:t>
            </w:r>
          </w:p>
          <w:p w14:paraId="5FAAD02F" w14:textId="61BDAC66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(1.02)</w:t>
            </w:r>
          </w:p>
        </w:tc>
        <w:tc>
          <w:tcPr>
            <w:tcW w:w="992" w:type="dxa"/>
            <w:vAlign w:val="center"/>
          </w:tcPr>
          <w:p w14:paraId="401C418C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0.00025</w:t>
            </w:r>
          </w:p>
          <w:p w14:paraId="512DC14E" w14:textId="74A6DA93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(-0.198)</w:t>
            </w:r>
          </w:p>
        </w:tc>
        <w:tc>
          <w:tcPr>
            <w:tcW w:w="850" w:type="dxa"/>
            <w:vAlign w:val="center"/>
          </w:tcPr>
          <w:p w14:paraId="635DA500" w14:textId="7FC9856C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0.596</w:t>
            </w:r>
          </w:p>
        </w:tc>
        <w:tc>
          <w:tcPr>
            <w:tcW w:w="851" w:type="dxa"/>
            <w:vAlign w:val="center"/>
          </w:tcPr>
          <w:p w14:paraId="1A8FDEC6" w14:textId="71107A11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0.5</w:t>
            </w:r>
          </w:p>
        </w:tc>
        <w:tc>
          <w:tcPr>
            <w:tcW w:w="1276" w:type="dxa"/>
            <w:vAlign w:val="center"/>
          </w:tcPr>
          <w:p w14:paraId="7FD66BB9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0.00318</w:t>
            </w:r>
          </w:p>
          <w:p w14:paraId="780E9199" w14:textId="25EC932A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(0.677)</w:t>
            </w:r>
          </w:p>
        </w:tc>
      </w:tr>
      <w:tr w:rsidR="001F1A86" w:rsidRPr="00541F70" w14:paraId="7EF5519E" w14:textId="77777777" w:rsidTr="002B2C70">
        <w:trPr>
          <w:trHeight w:val="616"/>
        </w:trPr>
        <w:tc>
          <w:tcPr>
            <w:tcW w:w="993" w:type="dxa"/>
            <w:vAlign w:val="center"/>
          </w:tcPr>
          <w:p w14:paraId="7BD53186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^TWII</w:t>
            </w:r>
          </w:p>
        </w:tc>
        <w:tc>
          <w:tcPr>
            <w:tcW w:w="992" w:type="dxa"/>
            <w:vAlign w:val="center"/>
          </w:tcPr>
          <w:p w14:paraId="3D7E8B65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0E7C0443" w14:textId="663FED46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(33,30/70)</w:t>
            </w:r>
          </w:p>
        </w:tc>
        <w:tc>
          <w:tcPr>
            <w:tcW w:w="851" w:type="dxa"/>
            <w:vAlign w:val="center"/>
          </w:tcPr>
          <w:p w14:paraId="46BC37BC" w14:textId="50605034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8</w:t>
            </w:r>
          </w:p>
        </w:tc>
        <w:tc>
          <w:tcPr>
            <w:tcW w:w="850" w:type="dxa"/>
            <w:vAlign w:val="center"/>
          </w:tcPr>
          <w:p w14:paraId="3DB30662" w14:textId="19F1C212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34</w:t>
            </w:r>
          </w:p>
        </w:tc>
        <w:tc>
          <w:tcPr>
            <w:tcW w:w="992" w:type="dxa"/>
            <w:vAlign w:val="center"/>
          </w:tcPr>
          <w:p w14:paraId="1808A456" w14:textId="6AAEE495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0.00283</w:t>
            </w:r>
          </w:p>
        </w:tc>
        <w:tc>
          <w:tcPr>
            <w:tcW w:w="993" w:type="dxa"/>
            <w:vAlign w:val="center"/>
          </w:tcPr>
          <w:p w14:paraId="5C7D12C8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0.02522*</w:t>
            </w:r>
          </w:p>
          <w:p w14:paraId="5E46877A" w14:textId="3F8E987F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(1.835)</w:t>
            </w:r>
          </w:p>
        </w:tc>
        <w:tc>
          <w:tcPr>
            <w:tcW w:w="992" w:type="dxa"/>
            <w:vAlign w:val="center"/>
          </w:tcPr>
          <w:p w14:paraId="2D54EEDB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-0.00566</w:t>
            </w:r>
          </w:p>
          <w:p w14:paraId="65AA01DB" w14:textId="170B735A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(-1.534)</w:t>
            </w:r>
          </w:p>
        </w:tc>
        <w:tc>
          <w:tcPr>
            <w:tcW w:w="850" w:type="dxa"/>
            <w:vAlign w:val="center"/>
          </w:tcPr>
          <w:p w14:paraId="46161F7A" w14:textId="2715D80D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0.875</w:t>
            </w:r>
          </w:p>
        </w:tc>
        <w:tc>
          <w:tcPr>
            <w:tcW w:w="851" w:type="dxa"/>
            <w:vAlign w:val="center"/>
          </w:tcPr>
          <w:p w14:paraId="59C25AE5" w14:textId="0C0E1F7A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0.382</w:t>
            </w:r>
          </w:p>
        </w:tc>
        <w:tc>
          <w:tcPr>
            <w:tcW w:w="1276" w:type="dxa"/>
            <w:vAlign w:val="center"/>
          </w:tcPr>
          <w:p w14:paraId="078B50E4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0.00022</w:t>
            </w:r>
          </w:p>
          <w:p w14:paraId="170D940C" w14:textId="5FEFA49F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(-0.487)</w:t>
            </w:r>
          </w:p>
        </w:tc>
      </w:tr>
      <w:tr w:rsidR="001F1A86" w:rsidRPr="00541F70" w14:paraId="3DAD10AA" w14:textId="77777777" w:rsidTr="002B2C70">
        <w:trPr>
          <w:trHeight w:val="616"/>
        </w:trPr>
        <w:tc>
          <w:tcPr>
            <w:tcW w:w="993" w:type="dxa"/>
            <w:vAlign w:val="center"/>
          </w:tcPr>
          <w:p w14:paraId="2449229F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^STI</w:t>
            </w:r>
          </w:p>
        </w:tc>
        <w:tc>
          <w:tcPr>
            <w:tcW w:w="992" w:type="dxa"/>
            <w:vAlign w:val="center"/>
          </w:tcPr>
          <w:p w14:paraId="030A6079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3E3823D5" w14:textId="3AB669EC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(13,20/80)</w:t>
            </w:r>
          </w:p>
        </w:tc>
        <w:tc>
          <w:tcPr>
            <w:tcW w:w="851" w:type="dxa"/>
            <w:vAlign w:val="center"/>
          </w:tcPr>
          <w:p w14:paraId="0AC36A17" w14:textId="1A25FE0C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26</w:t>
            </w:r>
          </w:p>
        </w:tc>
        <w:tc>
          <w:tcPr>
            <w:tcW w:w="850" w:type="dxa"/>
            <w:vAlign w:val="center"/>
          </w:tcPr>
          <w:p w14:paraId="05C9A151" w14:textId="3E8FC89C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39</w:t>
            </w:r>
          </w:p>
        </w:tc>
        <w:tc>
          <w:tcPr>
            <w:tcW w:w="992" w:type="dxa"/>
            <w:vAlign w:val="center"/>
          </w:tcPr>
          <w:p w14:paraId="233E534E" w14:textId="2D0FCFA1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0.00008</w:t>
            </w:r>
          </w:p>
        </w:tc>
        <w:tc>
          <w:tcPr>
            <w:tcW w:w="993" w:type="dxa"/>
            <w:vAlign w:val="center"/>
          </w:tcPr>
          <w:p w14:paraId="3959CEA9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0.01865**</w:t>
            </w:r>
          </w:p>
          <w:p w14:paraId="2FDBA91F" w14:textId="454669E8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(2.953)</w:t>
            </w:r>
          </w:p>
        </w:tc>
        <w:tc>
          <w:tcPr>
            <w:tcW w:w="992" w:type="dxa"/>
            <w:vAlign w:val="center"/>
          </w:tcPr>
          <w:p w14:paraId="1D52308F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0.00911**</w:t>
            </w:r>
          </w:p>
          <w:p w14:paraId="5D520456" w14:textId="2E5C1303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(2.155)</w:t>
            </w:r>
          </w:p>
        </w:tc>
        <w:tc>
          <w:tcPr>
            <w:tcW w:w="850" w:type="dxa"/>
            <w:vAlign w:val="center"/>
          </w:tcPr>
          <w:p w14:paraId="2E7D2E9C" w14:textId="374D0D10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0.731</w:t>
            </w:r>
          </w:p>
        </w:tc>
        <w:tc>
          <w:tcPr>
            <w:tcW w:w="851" w:type="dxa"/>
            <w:vAlign w:val="center"/>
          </w:tcPr>
          <w:p w14:paraId="1371E892" w14:textId="21FAEFAA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0.641</w:t>
            </w:r>
          </w:p>
        </w:tc>
        <w:tc>
          <w:tcPr>
            <w:tcW w:w="1276" w:type="dxa"/>
            <w:vAlign w:val="center"/>
          </w:tcPr>
          <w:p w14:paraId="659C227B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0.01292**</w:t>
            </w:r>
          </w:p>
          <w:p w14:paraId="10704252" w14:textId="06AAE83D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(3.57)</w:t>
            </w:r>
          </w:p>
        </w:tc>
      </w:tr>
      <w:tr w:rsidR="001F1A86" w:rsidRPr="00541F70" w14:paraId="0F07F5B1" w14:textId="77777777" w:rsidTr="002B2C70">
        <w:trPr>
          <w:trHeight w:val="616"/>
        </w:trPr>
        <w:tc>
          <w:tcPr>
            <w:tcW w:w="993" w:type="dxa"/>
            <w:vAlign w:val="center"/>
          </w:tcPr>
          <w:p w14:paraId="33653189" w14:textId="77777777" w:rsidR="002B2C70" w:rsidRPr="00F933EF" w:rsidRDefault="002B2C70" w:rsidP="002B2C70">
            <w:pPr>
              <w:jc w:val="center"/>
              <w:rPr>
                <w:rFonts w:ascii="TH SarabunPSK" w:hAnsi="TH SarabunPSK" w:cs="TH SarabunPSK"/>
                <w:b/>
                <w:bCs/>
                <w:szCs w:val="22"/>
              </w:rPr>
            </w:pPr>
            <w:r w:rsidRPr="00F933EF">
              <w:rPr>
                <w:rFonts w:ascii="TH SarabunPSK" w:hAnsi="TH SarabunPSK" w:cs="TH SarabunPSK"/>
                <w:b/>
                <w:bCs/>
                <w:szCs w:val="22"/>
              </w:rPr>
              <w:t>^SET.BK</w:t>
            </w:r>
          </w:p>
        </w:tc>
        <w:tc>
          <w:tcPr>
            <w:tcW w:w="992" w:type="dxa"/>
            <w:vAlign w:val="center"/>
          </w:tcPr>
          <w:p w14:paraId="364A459C" w14:textId="77777777" w:rsidR="002B2C70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RSI</w:t>
            </w:r>
          </w:p>
          <w:p w14:paraId="06D564AB" w14:textId="4023BE59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(15,30/70)</w:t>
            </w:r>
          </w:p>
        </w:tc>
        <w:tc>
          <w:tcPr>
            <w:tcW w:w="851" w:type="dxa"/>
            <w:vAlign w:val="center"/>
          </w:tcPr>
          <w:p w14:paraId="4383BB4E" w14:textId="4C35F688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40</w:t>
            </w:r>
          </w:p>
        </w:tc>
        <w:tc>
          <w:tcPr>
            <w:tcW w:w="850" w:type="dxa"/>
            <w:vAlign w:val="center"/>
          </w:tcPr>
          <w:p w14:paraId="2FB5683E" w14:textId="4D3F8BC2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59</w:t>
            </w:r>
          </w:p>
        </w:tc>
        <w:tc>
          <w:tcPr>
            <w:tcW w:w="992" w:type="dxa"/>
            <w:vAlign w:val="center"/>
          </w:tcPr>
          <w:p w14:paraId="5D6CE23F" w14:textId="19E16ED7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0.00023</w:t>
            </w:r>
          </w:p>
        </w:tc>
        <w:tc>
          <w:tcPr>
            <w:tcW w:w="993" w:type="dxa"/>
            <w:vAlign w:val="center"/>
          </w:tcPr>
          <w:p w14:paraId="27D95661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0.00443</w:t>
            </w:r>
          </w:p>
          <w:p w14:paraId="1E1BF3A8" w14:textId="4559FA04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(1.06)</w:t>
            </w:r>
          </w:p>
        </w:tc>
        <w:tc>
          <w:tcPr>
            <w:tcW w:w="992" w:type="dxa"/>
            <w:vAlign w:val="center"/>
          </w:tcPr>
          <w:p w14:paraId="3DCF9A66" w14:textId="77777777" w:rsidR="00D41A46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0.00225</w:t>
            </w:r>
          </w:p>
          <w:p w14:paraId="2CA91ED0" w14:textId="021A1621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(0.637)</w:t>
            </w:r>
          </w:p>
        </w:tc>
        <w:tc>
          <w:tcPr>
            <w:tcW w:w="850" w:type="dxa"/>
            <w:vAlign w:val="center"/>
          </w:tcPr>
          <w:p w14:paraId="6F0FCABB" w14:textId="4E3155B6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0.6</w:t>
            </w:r>
          </w:p>
        </w:tc>
        <w:tc>
          <w:tcPr>
            <w:tcW w:w="851" w:type="dxa"/>
            <w:vAlign w:val="center"/>
          </w:tcPr>
          <w:p w14:paraId="4BE1587A" w14:textId="55B20D3E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0.508</w:t>
            </w:r>
          </w:p>
        </w:tc>
        <w:tc>
          <w:tcPr>
            <w:tcW w:w="1276" w:type="dxa"/>
            <w:vAlign w:val="center"/>
          </w:tcPr>
          <w:p w14:paraId="08D572B4" w14:textId="77777777" w:rsidR="00800BDB" w:rsidRDefault="002B2C70" w:rsidP="002B2C70">
            <w:pPr>
              <w:jc w:val="center"/>
              <w:rPr>
                <w:rFonts w:ascii="TH SarabunPSK" w:hAnsi="TH SarabunPSK" w:cs="TH SarabunPSK"/>
                <w:color w:val="000000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0.00313</w:t>
            </w:r>
          </w:p>
          <w:p w14:paraId="2D5773F3" w14:textId="31E3BCF9" w:rsidR="002B2C70" w:rsidRPr="002B2C70" w:rsidRDefault="002B2C70" w:rsidP="002B2C70">
            <w:pPr>
              <w:jc w:val="center"/>
              <w:rPr>
                <w:rFonts w:ascii="TH SarabunPSK" w:hAnsi="TH SarabunPSK" w:cs="TH SarabunPSK"/>
                <w:szCs w:val="22"/>
              </w:rPr>
            </w:pPr>
            <w:r w:rsidRPr="002B2C70">
              <w:rPr>
                <w:rFonts w:ascii="TH SarabunPSK" w:hAnsi="TH SarabunPSK" w:cs="TH SarabunPSK"/>
                <w:color w:val="000000"/>
                <w:szCs w:val="22"/>
              </w:rPr>
              <w:t>(1.157)</w:t>
            </w:r>
          </w:p>
        </w:tc>
      </w:tr>
    </w:tbl>
    <w:p w14:paraId="20C765C9" w14:textId="77777777" w:rsidR="00D13685" w:rsidRDefault="00D13685" w:rsidP="008611F2">
      <w:pPr>
        <w:pStyle w:val="NoSpacing"/>
        <w:rPr>
          <w:rFonts w:ascii="TH SarabunPSK" w:hAnsi="TH SarabunPSK" w:cs="TH SarabunPSK"/>
          <w:sz w:val="28"/>
        </w:rPr>
      </w:pPr>
    </w:p>
    <w:p w14:paraId="7E8F2913" w14:textId="5A29B9B4" w:rsidR="00541F70" w:rsidRDefault="008611F2" w:rsidP="002D1F98">
      <w:pPr>
        <w:pStyle w:val="NoSpacing"/>
        <w:jc w:val="center"/>
        <w:rPr>
          <w:rFonts w:ascii="TH SarabunPSK" w:hAnsi="TH SarabunPSK" w:cs="TH SarabunPSK"/>
          <w:sz w:val="28"/>
        </w:rPr>
      </w:pPr>
      <w:r w:rsidRPr="008611F2">
        <w:rPr>
          <w:rFonts w:ascii="TH SarabunPSK" w:hAnsi="TH SarabunPSK" w:cs="TH SarabunPSK"/>
          <w:sz w:val="28"/>
        </w:rPr>
        <w:t xml:space="preserve">*  </w:t>
      </w:r>
      <w:r w:rsidRPr="008611F2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8611F2">
        <w:rPr>
          <w:rFonts w:ascii="TH SarabunPSK" w:hAnsi="TH SarabunPSK" w:cs="TH SarabunPSK"/>
          <w:sz w:val="28"/>
        </w:rPr>
        <w:t>10 %</w:t>
      </w:r>
      <w:r w:rsidR="00CE3FDE">
        <w:rPr>
          <w:rFonts w:ascii="TH SarabunPSK" w:hAnsi="TH SarabunPSK" w:cs="TH SarabunPSK"/>
          <w:sz w:val="28"/>
        </w:rPr>
        <w:t xml:space="preserve"> , </w:t>
      </w:r>
      <w:r w:rsidRPr="008611F2">
        <w:rPr>
          <w:rFonts w:ascii="TH SarabunPSK" w:hAnsi="TH SarabunPSK" w:cs="TH SarabunPSK"/>
          <w:sz w:val="28"/>
        </w:rPr>
        <w:t xml:space="preserve">** </w:t>
      </w:r>
      <w:r w:rsidRPr="008611F2">
        <w:rPr>
          <w:rFonts w:ascii="TH SarabunPSK" w:hAnsi="TH SarabunPSK" w:cs="TH SarabunPSK"/>
          <w:sz w:val="28"/>
          <w:cs/>
        </w:rPr>
        <w:t xml:space="preserve">พารามิเตอร์มีนัยสำคัญอยู่ที่ระดับ </w:t>
      </w:r>
      <w:r w:rsidRPr="008611F2">
        <w:rPr>
          <w:rFonts w:ascii="TH SarabunPSK" w:hAnsi="TH SarabunPSK" w:cs="TH SarabunPSK"/>
          <w:sz w:val="28"/>
        </w:rPr>
        <w:t>5 %</w:t>
      </w:r>
    </w:p>
    <w:p w14:paraId="1DCD8A71" w14:textId="77777777" w:rsidR="00FC77A3" w:rsidRDefault="00FC77A3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D21B778" w14:textId="77777777" w:rsidR="00CE3FDE" w:rsidRDefault="00CE3FDE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F116B59" w14:textId="77777777" w:rsidR="008C7330" w:rsidRDefault="008C7330" w:rsidP="008C6582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43918CC9" w14:textId="624579A9" w:rsidR="008C6582" w:rsidRDefault="008C6582" w:rsidP="008C6582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PSK" w:hAnsi="TH SarabunPSK" w:cs="TH SarabunPSK"/>
          <w:b/>
          <w:bCs/>
          <w:sz w:val="36"/>
          <w:szCs w:val="36"/>
        </w:rPr>
        <w:t>6</w:t>
      </w:r>
    </w:p>
    <w:p w14:paraId="5C5C5D22" w14:textId="01C16A93" w:rsidR="003F5A99" w:rsidRDefault="008C6582" w:rsidP="008C6582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บทสรุป</w:t>
      </w:r>
      <w:r w:rsidR="003C4E5F">
        <w:rPr>
          <w:rFonts w:ascii="TH SarabunPSK" w:hAnsi="TH SarabunPSK" w:cs="TH SarabunPSK" w:hint="cs"/>
          <w:b/>
          <w:bCs/>
          <w:sz w:val="36"/>
          <w:szCs w:val="36"/>
          <w:cs/>
        </w:rPr>
        <w:t>การศึกษาและข้อเสนอแนะ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(</w:t>
      </w:r>
      <w:r>
        <w:rPr>
          <w:rFonts w:ascii="TH SarabunPSK" w:hAnsi="TH SarabunPSK" w:cs="TH SarabunPSK"/>
          <w:b/>
          <w:bCs/>
          <w:sz w:val="36"/>
          <w:szCs w:val="36"/>
        </w:rPr>
        <w:t>Conclusion</w:t>
      </w:r>
      <w:r w:rsidR="003C4E5F">
        <w:rPr>
          <w:rFonts w:ascii="TH SarabunPSK" w:hAnsi="TH SarabunPSK" w:cs="TH SarabunPSK"/>
          <w:b/>
          <w:bCs/>
          <w:sz w:val="36"/>
          <w:szCs w:val="36"/>
        </w:rPr>
        <w:t>s</w:t>
      </w:r>
      <w:r>
        <w:rPr>
          <w:rFonts w:ascii="TH SarabunPSK" w:hAnsi="TH SarabunPSK" w:cs="TH SarabunPSK" w:hint="cs"/>
          <w:b/>
          <w:bCs/>
          <w:sz w:val="36"/>
          <w:szCs w:val="36"/>
        </w:rPr>
        <w:t>)</w:t>
      </w:r>
    </w:p>
    <w:p w14:paraId="5ED4B8AD" w14:textId="720C4F57" w:rsidR="00441BFF" w:rsidRPr="002F54E3" w:rsidRDefault="003C4E5F" w:rsidP="00A207AF">
      <w:pPr>
        <w:rPr>
          <w:rFonts w:ascii="TH SarabunPSK" w:hAnsi="TH SarabunPSK" w:cs="TH SarabunPSK"/>
          <w:b/>
          <w:bCs/>
          <w:sz w:val="36"/>
          <w:szCs w:val="36"/>
        </w:rPr>
      </w:pPr>
      <w:r w:rsidRPr="002F54E3">
        <w:rPr>
          <w:rFonts w:ascii="TH SarabunPSK" w:hAnsi="TH SarabunPSK" w:cs="TH SarabunPSK"/>
          <w:b/>
          <w:bCs/>
          <w:sz w:val="36"/>
          <w:szCs w:val="36"/>
        </w:rPr>
        <w:t xml:space="preserve"> 6.1</w:t>
      </w:r>
      <w:r w:rsidRPr="002F54E3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Pr="002F54E3"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สรุปผลการศึกษา</w:t>
      </w:r>
    </w:p>
    <w:p w14:paraId="47824EB3" w14:textId="77E52086" w:rsidR="00E671CD" w:rsidRDefault="00A207AF" w:rsidP="008C5E6C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3F5A99">
        <w:rPr>
          <w:rFonts w:ascii="TH SarabunPSK" w:hAnsi="TH SarabunPSK" w:cs="TH SarabunPSK" w:hint="cs"/>
          <w:sz w:val="32"/>
          <w:szCs w:val="32"/>
        </w:rPr>
        <w:t xml:space="preserve"> </w:t>
      </w:r>
      <w:r w:rsidR="003C4E5F">
        <w:rPr>
          <w:rFonts w:ascii="TH SarabunPSK" w:hAnsi="TH SarabunPSK" w:cs="TH SarabunPSK" w:hint="cs"/>
          <w:sz w:val="32"/>
          <w:szCs w:val="32"/>
          <w:cs/>
        </w:rPr>
        <w:t>จากการศึกษา</w:t>
      </w:r>
      <w:r w:rsidR="00E27D7D">
        <w:rPr>
          <w:rFonts w:ascii="TH SarabunPSK" w:hAnsi="TH SarabunPSK" w:cs="TH SarabunPSK" w:hint="cs"/>
          <w:sz w:val="32"/>
          <w:szCs w:val="32"/>
          <w:cs/>
        </w:rPr>
        <w:t>ในครั้ง</w:t>
      </w:r>
      <w:r w:rsidR="003C4E5F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98534D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A207AF">
        <w:rPr>
          <w:rFonts w:ascii="TH SarabunPSK" w:hAnsi="TH SarabunPSK" w:cs="TH SarabunPSK"/>
          <w:sz w:val="32"/>
          <w:szCs w:val="32"/>
          <w:cs/>
        </w:rPr>
        <w:t>ศึกษาประสิทธิภาพการวิเคราะห์ทางเทคนิค และกลยุทธ์</w:t>
      </w:r>
      <w:r w:rsidR="00912D11">
        <w:rPr>
          <w:rFonts w:ascii="TH SarabunPSK" w:hAnsi="TH SarabunPSK" w:cs="TH SarabunPSK"/>
          <w:sz w:val="32"/>
          <w:szCs w:val="32"/>
          <w:cs/>
        </w:rPr>
        <w:t>ซื้อและถือ</w:t>
      </w:r>
      <w:r w:rsidRPr="00A207AF">
        <w:rPr>
          <w:rFonts w:ascii="TH SarabunPSK" w:hAnsi="TH SarabunPSK" w:cs="TH SarabunPSK"/>
          <w:sz w:val="32"/>
          <w:szCs w:val="32"/>
          <w:cs/>
        </w:rPr>
        <w:t>ของดัชนีราคาหลักทรัพย์ของเอเชีย</w:t>
      </w:r>
      <w:r w:rsidR="00F079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07971">
        <w:rPr>
          <w:rFonts w:ascii="TH SarabunPSK" w:hAnsi="TH SarabunPSK" w:cs="TH SarabunPSK" w:hint="cs"/>
          <w:sz w:val="32"/>
          <w:szCs w:val="32"/>
        </w:rPr>
        <w:t>10</w:t>
      </w:r>
      <w:r w:rsidR="00F07971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 โดยใช้เครื่องมือทางเทคนิคเพื่อทดสอบประสิทธิภาพทางเทคนิค </w:t>
      </w:r>
      <w:r w:rsidRPr="00A207AF">
        <w:rPr>
          <w:rFonts w:ascii="TH SarabunPSK" w:hAnsi="TH SarabunPSK" w:cs="TH SarabunPSK"/>
          <w:sz w:val="32"/>
          <w:szCs w:val="32"/>
        </w:rPr>
        <w:t>2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 เครื่องมือ</w:t>
      </w:r>
      <w:r w:rsidR="00F07971">
        <w:rPr>
          <w:rFonts w:ascii="TH SarabunPSK" w:hAnsi="TH SarabunPSK" w:cs="TH SarabunPSK" w:hint="cs"/>
          <w:sz w:val="32"/>
          <w:szCs w:val="32"/>
          <w:cs/>
        </w:rPr>
        <w:t>หลังจากปรับค่าพารามิเตอร์แล้ว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ได้แก่ </w:t>
      </w:r>
      <w:r w:rsidRPr="00A207AF">
        <w:rPr>
          <w:rFonts w:ascii="TH SarabunPSK" w:hAnsi="TH SarabunPSK" w:cs="TH SarabunPSK"/>
          <w:sz w:val="32"/>
          <w:szCs w:val="32"/>
        </w:rPr>
        <w:t xml:space="preserve">Moving Average Convergence Divergence (MACD) 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207AF">
        <w:rPr>
          <w:rFonts w:ascii="TH SarabunPSK" w:hAnsi="TH SarabunPSK" w:cs="TH SarabunPSK"/>
          <w:sz w:val="32"/>
          <w:szCs w:val="32"/>
        </w:rPr>
        <w:t xml:space="preserve">Relative Strength Index (RSI) 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โดยใช้ข้อมูลการวิเคราะห์ย้อนหลัง ตั้งแต่วันที่ </w:t>
      </w:r>
      <w:r w:rsidRPr="00A207AF">
        <w:rPr>
          <w:rFonts w:ascii="TH SarabunPSK" w:hAnsi="TH SarabunPSK" w:cs="TH SarabunPSK"/>
          <w:sz w:val="32"/>
          <w:szCs w:val="32"/>
        </w:rPr>
        <w:t>30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 กันยายน พ.ศ. </w:t>
      </w:r>
      <w:r w:rsidRPr="00A207AF">
        <w:rPr>
          <w:rFonts w:ascii="TH SarabunPSK" w:hAnsi="TH SarabunPSK" w:cs="TH SarabunPSK"/>
          <w:sz w:val="32"/>
          <w:szCs w:val="32"/>
        </w:rPr>
        <w:t>2556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 ถึง </w:t>
      </w:r>
      <w:r w:rsidRPr="00A207AF">
        <w:rPr>
          <w:rFonts w:ascii="TH SarabunPSK" w:hAnsi="TH SarabunPSK" w:cs="TH SarabunPSK"/>
          <w:sz w:val="32"/>
          <w:szCs w:val="32"/>
        </w:rPr>
        <w:t>30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 กันยายน พ.ศ. </w:t>
      </w:r>
      <w:r w:rsidRPr="00A207AF">
        <w:rPr>
          <w:rFonts w:ascii="TH SarabunPSK" w:hAnsi="TH SarabunPSK" w:cs="TH SarabunPSK"/>
          <w:sz w:val="32"/>
          <w:szCs w:val="32"/>
        </w:rPr>
        <w:t>2566</w:t>
      </w:r>
      <w:r w:rsidR="002B234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จากนั้นนำข้อมูลดังกล่าวมาทำการทดสอบ และวัดผลการทดสอบโดยใช้ </w:t>
      </w:r>
      <w:r w:rsidRPr="00A207AF">
        <w:rPr>
          <w:rFonts w:ascii="TH SarabunPSK" w:hAnsi="TH SarabunPSK" w:cs="TH SarabunPSK"/>
          <w:sz w:val="32"/>
          <w:szCs w:val="32"/>
        </w:rPr>
        <w:t xml:space="preserve">MACD </w:t>
      </w:r>
      <w:r w:rsidR="00F501D5">
        <w:rPr>
          <w:rFonts w:ascii="TH SarabunPSK" w:hAnsi="TH SarabunPSK" w:cs="TH SarabunPSK"/>
          <w:sz w:val="32"/>
          <w:szCs w:val="32"/>
        </w:rPr>
        <w:t>crosses zero</w:t>
      </w:r>
      <w:r w:rsidR="00963869">
        <w:rPr>
          <w:rFonts w:ascii="TH SarabunPSK" w:hAnsi="TH SarabunPSK" w:cs="TH SarabunPSK"/>
          <w:sz w:val="32"/>
          <w:szCs w:val="32"/>
        </w:rPr>
        <w:t xml:space="preserve">, MACD crosses </w:t>
      </w:r>
      <w:r w:rsidR="00742358">
        <w:rPr>
          <w:rFonts w:ascii="TH SarabunPSK" w:hAnsi="TH SarabunPSK" w:cs="TH SarabunPSK"/>
          <w:sz w:val="32"/>
          <w:szCs w:val="32"/>
        </w:rPr>
        <w:t xml:space="preserve">EMA of the MACD 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207AF">
        <w:rPr>
          <w:rFonts w:ascii="TH SarabunPSK" w:hAnsi="TH SarabunPSK" w:cs="TH SarabunPSK"/>
          <w:sz w:val="32"/>
          <w:szCs w:val="32"/>
        </w:rPr>
        <w:t>RSI</w:t>
      </w:r>
      <w:r w:rsidR="00742358">
        <w:rPr>
          <w:rFonts w:ascii="TH SarabunPSK" w:hAnsi="TH SarabunPSK" w:cs="TH SarabunPSK" w:hint="cs"/>
          <w:sz w:val="32"/>
          <w:szCs w:val="32"/>
        </w:rPr>
        <w:t xml:space="preserve"> </w:t>
      </w:r>
      <w:r w:rsidR="00742358">
        <w:rPr>
          <w:rFonts w:ascii="TH SarabunPSK" w:hAnsi="TH SarabunPSK" w:cs="TH SarabunPSK"/>
          <w:sz w:val="32"/>
          <w:szCs w:val="32"/>
        </w:rPr>
        <w:t>crosses centerline</w:t>
      </w:r>
      <w:r w:rsidR="00AB4CF8">
        <w:rPr>
          <w:rFonts w:ascii="TH SarabunPSK" w:hAnsi="TH SarabunPSK" w:cs="TH SarabunPSK"/>
          <w:sz w:val="32"/>
          <w:szCs w:val="32"/>
        </w:rPr>
        <w:t>, RSI crosses oversold and overbought</w:t>
      </w:r>
      <w:r w:rsidR="00AB4CF8">
        <w:rPr>
          <w:rFonts w:ascii="TH SarabunPSK" w:hAnsi="TH SarabunPSK" w:cs="TH SarabunPSK" w:hint="cs"/>
          <w:sz w:val="32"/>
          <w:szCs w:val="32"/>
        </w:rPr>
        <w:t xml:space="preserve"> </w:t>
      </w:r>
      <w:r w:rsidR="00AB4CF8">
        <w:rPr>
          <w:rFonts w:ascii="TH SarabunPSK" w:hAnsi="TH SarabunPSK" w:cs="TH SarabunPSK" w:hint="cs"/>
          <w:sz w:val="32"/>
          <w:szCs w:val="32"/>
          <w:cs/>
        </w:rPr>
        <w:t>รวมทั้งหมด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4CF8">
        <w:rPr>
          <w:rFonts w:ascii="TH SarabunPSK" w:hAnsi="TH SarabunPSK" w:cs="TH SarabunPSK" w:hint="cs"/>
          <w:sz w:val="32"/>
          <w:szCs w:val="32"/>
        </w:rPr>
        <w:t>4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 กฎ</w:t>
      </w:r>
      <w:r w:rsidR="00A2481D">
        <w:rPr>
          <w:rFonts w:ascii="TH SarabunPSK" w:hAnsi="TH SarabunPSK" w:cs="TH SarabunPSK" w:hint="cs"/>
          <w:sz w:val="32"/>
          <w:szCs w:val="32"/>
          <w:cs/>
        </w:rPr>
        <w:t>การซื้อขาย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30058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A207AF">
        <w:rPr>
          <w:rFonts w:ascii="TH SarabunPSK" w:hAnsi="TH SarabunPSK" w:cs="TH SarabunPSK"/>
          <w:sz w:val="32"/>
          <w:szCs w:val="32"/>
          <w:cs/>
        </w:rPr>
        <w:t>ทำการเปรียบเ</w:t>
      </w:r>
      <w:r w:rsidR="0083006E">
        <w:rPr>
          <w:rFonts w:ascii="TH SarabunPSK" w:hAnsi="TH SarabunPSK" w:cs="TH SarabunPSK"/>
          <w:sz w:val="32"/>
          <w:szCs w:val="32"/>
          <w:cs/>
        </w:rPr>
        <w:t>ที</w:t>
      </w:r>
      <w:r w:rsidRPr="00A207AF">
        <w:rPr>
          <w:rFonts w:ascii="TH SarabunPSK" w:hAnsi="TH SarabunPSK" w:cs="TH SarabunPSK"/>
          <w:sz w:val="32"/>
          <w:szCs w:val="32"/>
          <w:cs/>
        </w:rPr>
        <w:t>ยบกับกลยุทธ์การ</w:t>
      </w:r>
      <w:r w:rsidR="00912D11">
        <w:rPr>
          <w:rFonts w:ascii="TH SarabunPSK" w:hAnsi="TH SarabunPSK" w:cs="TH SarabunPSK"/>
          <w:sz w:val="32"/>
          <w:szCs w:val="32"/>
          <w:cs/>
        </w:rPr>
        <w:t>ซื้อและถือ</w:t>
      </w:r>
      <w:r w:rsidRPr="00A207AF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207AF">
        <w:rPr>
          <w:rFonts w:ascii="TH SarabunPSK" w:hAnsi="TH SarabunPSK" w:cs="TH SarabunPSK"/>
          <w:sz w:val="32"/>
          <w:szCs w:val="32"/>
        </w:rPr>
        <w:t xml:space="preserve">Buy and Hold) </w:t>
      </w:r>
      <w:r w:rsidR="00D30058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036E8D">
        <w:rPr>
          <w:rFonts w:ascii="TH SarabunPSK" w:hAnsi="TH SarabunPSK" w:cs="TH SarabunPSK" w:hint="cs"/>
          <w:sz w:val="32"/>
          <w:szCs w:val="32"/>
          <w:cs/>
        </w:rPr>
        <w:t>ทฤษฎีทางสถิติ</w:t>
      </w:r>
    </w:p>
    <w:p w14:paraId="00633B9E" w14:textId="3EFB44B5" w:rsidR="00644AFF" w:rsidRDefault="001B09DB" w:rsidP="006A7479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2D66E8">
        <w:rPr>
          <w:rFonts w:ascii="TH SarabunPSK" w:hAnsi="TH SarabunPSK" w:cs="TH SarabunPSK" w:hint="cs"/>
          <w:sz w:val="32"/>
          <w:szCs w:val="32"/>
          <w:cs/>
        </w:rPr>
        <w:t>จากการวิจัยพบว่า</w:t>
      </w:r>
      <w:r w:rsidR="00F363C7">
        <w:rPr>
          <w:rFonts w:ascii="TH SarabunPSK" w:hAnsi="TH SarabunPSK" w:cs="TH SarabunPSK" w:hint="cs"/>
          <w:sz w:val="32"/>
          <w:szCs w:val="32"/>
          <w:cs/>
        </w:rPr>
        <w:t>แต่ละกฎการซื้อขายเมื่อใช้พารามิเตอร์ที่นิยม</w:t>
      </w:r>
      <w:r w:rsidR="00863F92">
        <w:rPr>
          <w:rFonts w:ascii="TH SarabunPSK" w:hAnsi="TH SarabunPSK" w:cs="TH SarabunPSK" w:hint="cs"/>
          <w:sz w:val="32"/>
          <w:szCs w:val="32"/>
          <w:cs/>
        </w:rPr>
        <w:t>แล้วโดยส่วนใหญ่ดัชนีของตลาดในแถบเอเชีย 10 อันดับแรก</w:t>
      </w:r>
      <w:r w:rsidR="006A4317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ไม่สามารถเอาชนะกลยุทธ์การซื้อและถือได้ ยกเว้นตลาด </w:t>
      </w:r>
      <w:r w:rsidR="004C3021">
        <w:rPr>
          <w:rFonts w:ascii="TH SarabunPSK" w:hAnsi="TH SarabunPSK" w:cs="TH SarabunPSK"/>
          <w:sz w:val="32"/>
          <w:szCs w:val="32"/>
        </w:rPr>
        <w:t xml:space="preserve">Singapore Exchange </w:t>
      </w:r>
      <w:r w:rsidR="00C7318A">
        <w:rPr>
          <w:rFonts w:ascii="TH SarabunPSK" w:hAnsi="TH SarabunPSK" w:cs="TH SarabunPSK" w:hint="cs"/>
          <w:sz w:val="32"/>
          <w:szCs w:val="32"/>
          <w:cs/>
        </w:rPr>
        <w:t>ที่กฎการซื้อขาย</w:t>
      </w:r>
      <w:r w:rsidR="008752EE">
        <w:rPr>
          <w:rFonts w:ascii="TH SarabunPSK" w:hAnsi="TH SarabunPSK" w:cs="TH SarabunPSK" w:hint="cs"/>
          <w:sz w:val="32"/>
          <w:szCs w:val="32"/>
          <w:cs/>
        </w:rPr>
        <w:t>นอกจาก</w:t>
      </w:r>
      <w:r w:rsidR="0031264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12647">
        <w:rPr>
          <w:rFonts w:ascii="TH SarabunPSK" w:hAnsi="TH SarabunPSK" w:cs="TH SarabunPSK"/>
          <w:sz w:val="32"/>
          <w:szCs w:val="32"/>
        </w:rPr>
        <w:t xml:space="preserve">MACD(12,26,0) </w:t>
      </w:r>
      <w:r w:rsidR="0031264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12647">
        <w:rPr>
          <w:rFonts w:ascii="TH SarabunPSK" w:hAnsi="TH SarabunPSK" w:cs="TH SarabunPSK"/>
          <w:sz w:val="32"/>
          <w:szCs w:val="32"/>
        </w:rPr>
        <w:t xml:space="preserve">RSI(7,50) </w:t>
      </w:r>
      <w:r w:rsidR="00C7318A">
        <w:rPr>
          <w:rFonts w:ascii="TH SarabunPSK" w:hAnsi="TH SarabunPSK" w:cs="TH SarabunPSK" w:hint="cs"/>
          <w:sz w:val="32"/>
          <w:szCs w:val="32"/>
          <w:cs/>
        </w:rPr>
        <w:t>สามารถสร้างอัตราผลตอบแทน 10 วันโดยเฉลี่ย</w:t>
      </w:r>
      <w:r w:rsidR="00312647">
        <w:rPr>
          <w:rFonts w:ascii="TH SarabunPSK" w:hAnsi="TH SarabunPSK" w:cs="TH SarabunPSK" w:hint="cs"/>
          <w:sz w:val="32"/>
          <w:szCs w:val="32"/>
          <w:cs/>
        </w:rPr>
        <w:t>เมื่อเชื่อสัญญาณซื้อ</w:t>
      </w:r>
      <w:r w:rsidR="00312647">
        <w:rPr>
          <w:rFonts w:ascii="TH SarabunPSK" w:hAnsi="TH SarabunPSK" w:cs="TH SarabunPSK"/>
          <w:sz w:val="32"/>
          <w:szCs w:val="32"/>
        </w:rPr>
        <w:t xml:space="preserve">, </w:t>
      </w:r>
      <w:r w:rsidR="00312647">
        <w:rPr>
          <w:rFonts w:ascii="TH SarabunPSK" w:hAnsi="TH SarabunPSK" w:cs="TH SarabunPSK" w:hint="cs"/>
          <w:sz w:val="32"/>
          <w:szCs w:val="32"/>
          <w:cs/>
        </w:rPr>
        <w:t>สัญญาณขาย</w:t>
      </w:r>
      <w:r w:rsidR="00312647">
        <w:rPr>
          <w:rFonts w:ascii="TH SarabunPSK" w:hAnsi="TH SarabunPSK" w:cs="TH SarabunPSK"/>
          <w:sz w:val="32"/>
          <w:szCs w:val="32"/>
        </w:rPr>
        <w:t xml:space="preserve">, </w:t>
      </w:r>
      <w:r w:rsidR="00312647">
        <w:rPr>
          <w:rFonts w:ascii="TH SarabunPSK" w:hAnsi="TH SarabunPSK" w:cs="TH SarabunPSK" w:hint="cs"/>
          <w:sz w:val="32"/>
          <w:szCs w:val="32"/>
          <w:cs/>
        </w:rPr>
        <w:t>และสัญญาณซื้อและขาย</w:t>
      </w:r>
      <w:r w:rsidR="0043482D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C7318A">
        <w:rPr>
          <w:rFonts w:ascii="TH SarabunPSK" w:hAnsi="TH SarabunPSK" w:cs="TH SarabunPSK" w:hint="cs"/>
          <w:sz w:val="32"/>
          <w:szCs w:val="32"/>
          <w:cs/>
        </w:rPr>
        <w:t>มากกว่า</w:t>
      </w:r>
      <w:r w:rsidR="000B4988">
        <w:rPr>
          <w:rFonts w:ascii="TH SarabunPSK" w:hAnsi="TH SarabunPSK" w:cs="TH SarabunPSK" w:hint="cs"/>
          <w:sz w:val="32"/>
          <w:szCs w:val="32"/>
          <w:cs/>
        </w:rPr>
        <w:t>กลยุทธ์ซื้อและถือ</w:t>
      </w:r>
      <w:r w:rsidR="00263A00">
        <w:rPr>
          <w:rFonts w:ascii="TH SarabunPSK" w:hAnsi="TH SarabunPSK" w:cs="TH SarabunPSK" w:hint="cs"/>
          <w:sz w:val="32"/>
          <w:szCs w:val="32"/>
          <w:cs/>
        </w:rPr>
        <w:t>ได้อย่างมีนัยสำคัญที่</w:t>
      </w:r>
      <w:r w:rsidR="00CC621B">
        <w:rPr>
          <w:rFonts w:ascii="TH SarabunPSK" w:hAnsi="TH SarabunPSK" w:cs="TH SarabunPSK" w:hint="cs"/>
          <w:sz w:val="32"/>
          <w:szCs w:val="32"/>
          <w:cs/>
        </w:rPr>
        <w:t xml:space="preserve"> 0.</w:t>
      </w:r>
      <w:r w:rsidR="00D667E6">
        <w:rPr>
          <w:rFonts w:ascii="TH SarabunPSK" w:hAnsi="TH SarabunPSK" w:cs="TH SarabunPSK" w:hint="cs"/>
          <w:sz w:val="32"/>
          <w:szCs w:val="32"/>
          <w:cs/>
        </w:rPr>
        <w:t>05 หรือ 0.10</w:t>
      </w:r>
    </w:p>
    <w:p w14:paraId="301081F3" w14:textId="33477FAA" w:rsidR="003A6168" w:rsidRPr="004B14B0" w:rsidRDefault="00D81780" w:rsidP="00644AFF"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รวมของกลยุทธ์การวิเคราะห์ทางเทคนิคหลังปรับพารามิเตอร์แล้วแต่ละกฎโดยส่วนใหญ่เมื่อเชื่อสัญญาณซื้อแล้ว จะ</w:t>
      </w:r>
      <w:r w:rsidR="009F1FFC">
        <w:rPr>
          <w:rFonts w:ascii="TH SarabunPSK" w:hAnsi="TH SarabunPSK" w:cs="TH SarabunPSK" w:hint="cs"/>
          <w:sz w:val="32"/>
          <w:szCs w:val="32"/>
          <w:cs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สร้างอัตราผลตอบแทน 10 วันโดยเฉลี่ยมากกว่ากลยุทธ์การซื้อและถืออย่างมีนัยสำคัญ </w:t>
      </w:r>
      <w:r w:rsidR="00644AFF">
        <w:rPr>
          <w:rFonts w:ascii="TH SarabunPSK" w:hAnsi="TH SarabunPSK" w:cs="TH SarabunPSK" w:hint="cs"/>
          <w:sz w:val="32"/>
          <w:szCs w:val="32"/>
          <w:cs/>
        </w:rPr>
        <w:t>ในภาพรวมของสัญญ</w:t>
      </w:r>
      <w:r w:rsidR="001470E4">
        <w:rPr>
          <w:rFonts w:ascii="TH SarabunPSK" w:hAnsi="TH SarabunPSK" w:cs="TH SarabunPSK" w:hint="cs"/>
          <w:sz w:val="32"/>
          <w:szCs w:val="32"/>
          <w:cs/>
        </w:rPr>
        <w:t>าณขาย</w:t>
      </w:r>
      <w:r w:rsidR="00BE1884">
        <w:rPr>
          <w:rFonts w:ascii="TH SarabunPSK" w:hAnsi="TH SarabunPSK" w:cs="TH SarabunPSK" w:hint="cs"/>
          <w:sz w:val="32"/>
          <w:szCs w:val="32"/>
          <w:cs/>
        </w:rPr>
        <w:t>โดยส่วนใหญ่ไม่สามารถสร้าง</w:t>
      </w:r>
      <w:r w:rsidR="00CE6920">
        <w:rPr>
          <w:rFonts w:ascii="TH SarabunPSK" w:hAnsi="TH SarabunPSK" w:cs="TH SarabunPSK" w:hint="cs"/>
          <w:sz w:val="32"/>
          <w:szCs w:val="32"/>
          <w:cs/>
        </w:rPr>
        <w:t>ผลตอบแทน 10 วันโดยเฉลี่ยได้มากกว่า</w:t>
      </w:r>
      <w:r w:rsidR="00EA182E">
        <w:rPr>
          <w:rFonts w:ascii="TH SarabunPSK" w:hAnsi="TH SarabunPSK" w:cs="TH SarabunPSK" w:hint="cs"/>
          <w:sz w:val="32"/>
          <w:szCs w:val="32"/>
          <w:cs/>
        </w:rPr>
        <w:t>กลยุทธ์การซื้อและถือไว้อย่างมีนัยสำคัญ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14B10">
        <w:rPr>
          <w:rFonts w:ascii="TH SarabunPSK" w:hAnsi="TH SarabunPSK" w:cs="TH SarabunPSK" w:hint="cs"/>
          <w:sz w:val="32"/>
          <w:szCs w:val="32"/>
          <w:cs/>
        </w:rPr>
        <w:t>เมื่อดู</w:t>
      </w:r>
      <w:r w:rsidR="005125AB">
        <w:rPr>
          <w:rFonts w:ascii="TH SarabunPSK" w:hAnsi="TH SarabunPSK" w:cs="TH SarabunPSK" w:hint="cs"/>
          <w:sz w:val="32"/>
          <w:szCs w:val="32"/>
          <w:cs/>
        </w:rPr>
        <w:t>สัญญาณซื้อและขายพร้อมกันพบว่า</w:t>
      </w:r>
      <w:r w:rsidR="000A30D9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552996">
        <w:rPr>
          <w:rFonts w:ascii="TH SarabunPSK" w:hAnsi="TH SarabunPSK" w:cs="TH SarabunPSK"/>
          <w:sz w:val="32"/>
          <w:szCs w:val="32"/>
        </w:rPr>
        <w:t>Hong Kong Stock Exchange, Shenzhen</w:t>
      </w:r>
      <w:r w:rsidR="00604DC2">
        <w:rPr>
          <w:rFonts w:ascii="TH SarabunPSK" w:hAnsi="TH SarabunPSK" w:cs="TH SarabunPSK"/>
          <w:sz w:val="32"/>
          <w:szCs w:val="32"/>
        </w:rPr>
        <w:t xml:space="preserve"> Stock Exchange, </w:t>
      </w:r>
      <w:r w:rsidR="00FE7820">
        <w:rPr>
          <w:rFonts w:ascii="TH SarabunPSK" w:hAnsi="TH SarabunPSK" w:cs="TH SarabunPSK"/>
          <w:sz w:val="32"/>
          <w:szCs w:val="32"/>
        </w:rPr>
        <w:t xml:space="preserve">Shanghai Stock Exchange, </w:t>
      </w:r>
      <w:r w:rsidR="00884475">
        <w:rPr>
          <w:rFonts w:ascii="TH SarabunPSK" w:hAnsi="TH SarabunPSK" w:cs="TH SarabunPSK"/>
          <w:sz w:val="32"/>
          <w:szCs w:val="32"/>
        </w:rPr>
        <w:t xml:space="preserve">Singapore Exchange, </w:t>
      </w:r>
      <w:r w:rsidR="006A7479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D74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D7433">
        <w:rPr>
          <w:rFonts w:ascii="TH SarabunPSK" w:hAnsi="TH SarabunPSK" w:cs="TH SarabunPSK"/>
          <w:sz w:val="32"/>
          <w:szCs w:val="32"/>
        </w:rPr>
        <w:t xml:space="preserve">The Stock </w:t>
      </w:r>
      <w:r w:rsidR="00C4682D">
        <w:rPr>
          <w:rFonts w:ascii="TH SarabunPSK" w:hAnsi="TH SarabunPSK" w:cs="TH SarabunPSK"/>
          <w:sz w:val="32"/>
          <w:szCs w:val="32"/>
        </w:rPr>
        <w:t xml:space="preserve">Exchange of </w:t>
      </w:r>
      <w:r w:rsidR="007D7433">
        <w:rPr>
          <w:rFonts w:ascii="TH SarabunPSK" w:hAnsi="TH SarabunPSK" w:cs="TH SarabunPSK"/>
          <w:sz w:val="32"/>
          <w:szCs w:val="32"/>
        </w:rPr>
        <w:t xml:space="preserve">Thailand </w:t>
      </w:r>
      <w:r w:rsidR="00C4682D">
        <w:rPr>
          <w:rFonts w:ascii="TH SarabunPSK" w:hAnsi="TH SarabunPSK" w:cs="TH SarabunPSK" w:hint="cs"/>
          <w:sz w:val="32"/>
          <w:szCs w:val="32"/>
          <w:cs/>
        </w:rPr>
        <w:t>พบว่า</w:t>
      </w:r>
      <w:r w:rsidR="00732125">
        <w:rPr>
          <w:rFonts w:ascii="TH SarabunPSK" w:hAnsi="TH SarabunPSK" w:cs="TH SarabunPSK" w:hint="cs"/>
          <w:sz w:val="32"/>
          <w:szCs w:val="32"/>
          <w:cs/>
        </w:rPr>
        <w:t>อย่างน้อย 2 กลยุทธ์</w:t>
      </w:r>
      <w:r w:rsidR="00B757BB">
        <w:rPr>
          <w:rFonts w:ascii="TH SarabunPSK" w:hAnsi="TH SarabunPSK" w:cs="TH SarabunPSK" w:hint="cs"/>
          <w:sz w:val="32"/>
          <w:szCs w:val="32"/>
          <w:cs/>
        </w:rPr>
        <w:t>หลังปรับพารามิเตอร์แล้ว</w:t>
      </w:r>
      <w:r w:rsidR="00C4682D">
        <w:rPr>
          <w:rFonts w:ascii="TH SarabunPSK" w:hAnsi="TH SarabunPSK" w:cs="TH SarabunPSK" w:hint="cs"/>
          <w:sz w:val="32"/>
          <w:szCs w:val="32"/>
          <w:cs/>
        </w:rPr>
        <w:t>สามารถสร้างผลตอบแทน 10 วันโดยเฉลี่ย</w:t>
      </w:r>
      <w:r w:rsidR="0085224C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C4682D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85224C">
        <w:rPr>
          <w:rFonts w:ascii="TH SarabunPSK" w:hAnsi="TH SarabunPSK" w:cs="TH SarabunPSK" w:hint="cs"/>
          <w:sz w:val="32"/>
          <w:szCs w:val="32"/>
          <w:cs/>
        </w:rPr>
        <w:t xml:space="preserve">กว่ากลยุทธ์การซื้อและถือไว้อย่างมีนัยสำคัญ </w:t>
      </w:r>
      <w:r w:rsidR="006A7479" w:rsidRPr="004B14B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673705">
        <w:rPr>
          <w:rFonts w:ascii="TH SarabunPSK" w:hAnsi="TH SarabunPSK" w:cs="TH SarabunPSK" w:hint="cs"/>
          <w:sz w:val="32"/>
          <w:szCs w:val="32"/>
          <w:cs/>
        </w:rPr>
        <w:t>เมื่อมอง</w:t>
      </w:r>
      <w:r w:rsidR="004D17C0">
        <w:rPr>
          <w:rFonts w:ascii="TH SarabunPSK" w:hAnsi="TH SarabunPSK" w:cs="TH SarabunPSK" w:hint="cs"/>
          <w:sz w:val="32"/>
          <w:szCs w:val="32"/>
          <w:cs/>
        </w:rPr>
        <w:t>เป็นรายตลาด</w:t>
      </w:r>
      <w:r w:rsidR="00964A9A">
        <w:rPr>
          <w:rFonts w:ascii="TH SarabunPSK" w:hAnsi="TH SarabunPSK" w:cs="TH SarabunPSK" w:hint="cs"/>
          <w:sz w:val="32"/>
          <w:szCs w:val="32"/>
          <w:cs/>
        </w:rPr>
        <w:t>พบว่า</w:t>
      </w:r>
      <w:r w:rsidR="00C81589">
        <w:rPr>
          <w:rFonts w:ascii="TH SarabunPSK" w:hAnsi="TH SarabunPSK" w:cs="TH SarabunPSK" w:hint="cs"/>
          <w:sz w:val="32"/>
          <w:szCs w:val="32"/>
          <w:cs/>
        </w:rPr>
        <w:t xml:space="preserve">ตลาด </w:t>
      </w:r>
      <w:r w:rsidR="00C81589">
        <w:rPr>
          <w:rFonts w:ascii="TH SarabunPSK" w:hAnsi="TH SarabunPSK" w:cs="TH SarabunPSK"/>
          <w:sz w:val="32"/>
          <w:szCs w:val="32"/>
        </w:rPr>
        <w:t>Singapore Exchange</w:t>
      </w:r>
      <w:r w:rsidR="00C23A53">
        <w:rPr>
          <w:rFonts w:ascii="TH SarabunPSK" w:hAnsi="TH SarabunPSK" w:cs="TH SarabunPSK"/>
          <w:sz w:val="32"/>
          <w:szCs w:val="32"/>
        </w:rPr>
        <w:t xml:space="preserve"> </w:t>
      </w:r>
      <w:r w:rsidR="00C23A53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70298F">
        <w:rPr>
          <w:rFonts w:ascii="TH SarabunPSK" w:hAnsi="TH SarabunPSK" w:cs="TH SarabunPSK" w:hint="cs"/>
          <w:sz w:val="32"/>
          <w:szCs w:val="32"/>
          <w:cs/>
        </w:rPr>
        <w:t>สร้างอัตร</w:t>
      </w:r>
      <w:r w:rsidR="006E1439">
        <w:rPr>
          <w:rFonts w:ascii="TH SarabunPSK" w:hAnsi="TH SarabunPSK" w:cs="TH SarabunPSK" w:hint="cs"/>
          <w:sz w:val="32"/>
          <w:szCs w:val="32"/>
          <w:cs/>
        </w:rPr>
        <w:t>า</w:t>
      </w:r>
      <w:r w:rsidR="0070298F">
        <w:rPr>
          <w:rFonts w:ascii="TH SarabunPSK" w:hAnsi="TH SarabunPSK" w:cs="TH SarabunPSK" w:hint="cs"/>
          <w:sz w:val="32"/>
          <w:szCs w:val="32"/>
          <w:cs/>
        </w:rPr>
        <w:t>ผลตอบแทน</w:t>
      </w:r>
      <w:r w:rsidR="006E1439">
        <w:rPr>
          <w:rFonts w:ascii="TH SarabunPSK" w:hAnsi="TH SarabunPSK" w:cs="TH SarabunPSK" w:hint="cs"/>
          <w:sz w:val="32"/>
          <w:szCs w:val="32"/>
          <w:cs/>
        </w:rPr>
        <w:t xml:space="preserve"> 10 วันโดยเฉลี่ย</w:t>
      </w:r>
      <w:r w:rsidR="00E61B76">
        <w:rPr>
          <w:rFonts w:ascii="TH SarabunPSK" w:hAnsi="TH SarabunPSK" w:cs="TH SarabunPSK" w:hint="cs"/>
          <w:sz w:val="32"/>
          <w:szCs w:val="32"/>
          <w:cs/>
        </w:rPr>
        <w:t>เมื่อเชื่อสัญญาณซื้อ</w:t>
      </w:r>
      <w:r w:rsidR="00E61B76">
        <w:rPr>
          <w:rFonts w:ascii="TH SarabunPSK" w:hAnsi="TH SarabunPSK" w:cs="TH SarabunPSK"/>
          <w:sz w:val="32"/>
          <w:szCs w:val="32"/>
        </w:rPr>
        <w:t xml:space="preserve">, </w:t>
      </w:r>
      <w:r w:rsidR="00E61B76">
        <w:rPr>
          <w:rFonts w:ascii="TH SarabunPSK" w:hAnsi="TH SarabunPSK" w:cs="TH SarabunPSK" w:hint="cs"/>
          <w:sz w:val="32"/>
          <w:szCs w:val="32"/>
          <w:cs/>
        </w:rPr>
        <w:t>สัญญาณขาย</w:t>
      </w:r>
      <w:r w:rsidR="00E61B76">
        <w:rPr>
          <w:rFonts w:ascii="TH SarabunPSK" w:hAnsi="TH SarabunPSK" w:cs="TH SarabunPSK"/>
          <w:sz w:val="32"/>
          <w:szCs w:val="32"/>
        </w:rPr>
        <w:t xml:space="preserve">, </w:t>
      </w:r>
      <w:r w:rsidR="00E61B76">
        <w:rPr>
          <w:rFonts w:ascii="TH SarabunPSK" w:hAnsi="TH SarabunPSK" w:cs="TH SarabunPSK" w:hint="cs"/>
          <w:sz w:val="32"/>
          <w:szCs w:val="32"/>
          <w:cs/>
        </w:rPr>
        <w:t>และสัญญาณซื้อและขาย</w:t>
      </w:r>
      <w:r w:rsidR="00D4304F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131358">
        <w:rPr>
          <w:rFonts w:ascii="TH SarabunPSK" w:hAnsi="TH SarabunPSK" w:cs="TH SarabunPSK" w:hint="cs"/>
          <w:sz w:val="32"/>
          <w:szCs w:val="32"/>
          <w:cs/>
        </w:rPr>
        <w:t>กลยุทธ์การวิเคราะห์ทางเทคนิคหลังจากปรับพารามิเตอร์แล้ว</w:t>
      </w:r>
      <w:r w:rsidR="006E1439">
        <w:rPr>
          <w:rFonts w:ascii="TH SarabunPSK" w:hAnsi="TH SarabunPSK" w:cs="TH SarabunPSK" w:hint="cs"/>
          <w:sz w:val="32"/>
          <w:szCs w:val="32"/>
          <w:cs/>
        </w:rPr>
        <w:t>มาก</w:t>
      </w:r>
      <w:r w:rsidR="00C23A53">
        <w:rPr>
          <w:rFonts w:ascii="TH SarabunPSK" w:hAnsi="TH SarabunPSK" w:cs="TH SarabunPSK" w:hint="cs"/>
          <w:sz w:val="32"/>
          <w:szCs w:val="32"/>
          <w:cs/>
        </w:rPr>
        <w:t>กว่า</w:t>
      </w:r>
      <w:r w:rsidR="00320ABF">
        <w:rPr>
          <w:rFonts w:ascii="TH SarabunPSK" w:hAnsi="TH SarabunPSK" w:cs="TH SarabunPSK" w:hint="cs"/>
          <w:sz w:val="32"/>
          <w:szCs w:val="32"/>
          <w:cs/>
        </w:rPr>
        <w:t>กลยุทธ์</w:t>
      </w:r>
      <w:r w:rsidR="007118EC" w:rsidRPr="004B14B0">
        <w:rPr>
          <w:rFonts w:ascii="TH SarabunPSK" w:hAnsi="TH SarabunPSK" w:cs="TH SarabunPSK" w:hint="cs"/>
          <w:sz w:val="32"/>
          <w:szCs w:val="32"/>
          <w:cs/>
        </w:rPr>
        <w:t xml:space="preserve">การซื้อและถือไว้อย่างมีนัยสำคัญที่ 0.05 หรือ 0.10 </w:t>
      </w:r>
      <w:r w:rsidR="0055197D" w:rsidRPr="004B14B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513E9" w:rsidRPr="004B14B0">
        <w:rPr>
          <w:rFonts w:ascii="TH SarabunPSK" w:hAnsi="TH SarabunPSK" w:cs="TH SarabunPSK" w:hint="cs"/>
          <w:sz w:val="32"/>
          <w:szCs w:val="32"/>
          <w:cs/>
        </w:rPr>
        <w:t>ในตลาด</w:t>
      </w:r>
      <w:r w:rsidR="002247A8" w:rsidRPr="004B14B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7A8" w:rsidRPr="004B14B0">
        <w:rPr>
          <w:rFonts w:ascii="TH SarabunPSK" w:hAnsi="TH SarabunPSK" w:cs="TH SarabunPSK"/>
          <w:sz w:val="32"/>
          <w:szCs w:val="32"/>
        </w:rPr>
        <w:t>Shang</w:t>
      </w:r>
      <w:r w:rsidR="006C1FB4" w:rsidRPr="004B14B0">
        <w:rPr>
          <w:rFonts w:ascii="TH SarabunPSK" w:hAnsi="TH SarabunPSK" w:cs="TH SarabunPSK"/>
          <w:sz w:val="32"/>
          <w:szCs w:val="32"/>
        </w:rPr>
        <w:t xml:space="preserve">hai Stock Exchange </w:t>
      </w:r>
      <w:r w:rsidR="006C1FB4" w:rsidRPr="004B14B0">
        <w:rPr>
          <w:rFonts w:ascii="TH SarabunPSK" w:hAnsi="TH SarabunPSK" w:cs="TH SarabunPSK" w:hint="cs"/>
          <w:sz w:val="32"/>
          <w:szCs w:val="32"/>
          <w:cs/>
        </w:rPr>
        <w:t>สามารถสร้าง</w:t>
      </w:r>
      <w:r w:rsidR="00320ABF" w:rsidRPr="004B14B0">
        <w:rPr>
          <w:rFonts w:ascii="TH SarabunPSK" w:hAnsi="TH SarabunPSK" w:cs="TH SarabunPSK" w:hint="cs"/>
          <w:sz w:val="32"/>
          <w:szCs w:val="32"/>
          <w:cs/>
        </w:rPr>
        <w:t>อัตราผลตอบแทน 10 วันโดยเฉลี่ยเมื่อเชื่อสัญญาณซื้อ และสัญญาณซื้อและขายมากกว่ากลยุทธ์การซื้อและถือไว้อย่างมีนัยสำคัญ</w:t>
      </w:r>
      <w:r w:rsidR="00E96716">
        <w:rPr>
          <w:rFonts w:ascii="TH SarabunPSK" w:hAnsi="TH SarabunPSK" w:cs="TH SarabunPSK" w:hint="cs"/>
          <w:sz w:val="32"/>
          <w:szCs w:val="32"/>
          <w:cs/>
        </w:rPr>
        <w:t>แต่ไม่สามารถทำได้ในดีกว่าในสัญญาณขายจากแต่ละกฎเลย</w:t>
      </w:r>
      <w:r w:rsidR="00C21321" w:rsidRPr="004B14B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20079" w:rsidRPr="004B14B0">
        <w:rPr>
          <w:rFonts w:ascii="TH SarabunPSK" w:hAnsi="TH SarabunPSK" w:cs="TH SarabunPSK" w:hint="cs"/>
          <w:sz w:val="32"/>
          <w:szCs w:val="32"/>
          <w:cs/>
        </w:rPr>
        <w:t>แต่ยังมีตลาด</w:t>
      </w:r>
      <w:r w:rsidR="00AC2BED" w:rsidRPr="004B14B0">
        <w:rPr>
          <w:rFonts w:ascii="TH SarabunPSK" w:hAnsi="TH SarabunPSK" w:cs="TH SarabunPSK"/>
          <w:sz w:val="32"/>
          <w:szCs w:val="32"/>
        </w:rPr>
        <w:t xml:space="preserve"> National Stock Exchange</w:t>
      </w:r>
      <w:r w:rsidR="00AC2BED" w:rsidRPr="004B14B0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6478B" w:rsidRPr="004B14B0">
        <w:rPr>
          <w:rFonts w:ascii="TH SarabunPSK" w:hAnsi="TH SarabunPSK" w:cs="TH SarabunPSK" w:hint="cs"/>
          <w:sz w:val="32"/>
          <w:szCs w:val="32"/>
          <w:cs/>
        </w:rPr>
        <w:t xml:space="preserve">เมื่อเชื่อสัญญาณซื้อจาก </w:t>
      </w:r>
      <w:r w:rsidR="0086478B" w:rsidRPr="004B14B0">
        <w:rPr>
          <w:rFonts w:ascii="TH SarabunPSK" w:hAnsi="TH SarabunPSK" w:cs="TH SarabunPSK"/>
          <w:sz w:val="32"/>
          <w:szCs w:val="32"/>
        </w:rPr>
        <w:t>MACD crosses zero</w:t>
      </w:r>
      <w:r w:rsidR="00C916B7" w:rsidRPr="004B14B0">
        <w:rPr>
          <w:rFonts w:ascii="TH SarabunPSK" w:hAnsi="TH SarabunPSK" w:cs="TH SarabunPSK"/>
          <w:sz w:val="32"/>
          <w:szCs w:val="32"/>
        </w:rPr>
        <w:t xml:space="preserve"> </w:t>
      </w:r>
      <w:r w:rsidR="00C916B7" w:rsidRPr="004B14B0">
        <w:rPr>
          <w:rFonts w:ascii="TH SarabunPSK" w:hAnsi="TH SarabunPSK" w:cs="TH SarabunPSK" w:hint="cs"/>
          <w:sz w:val="32"/>
          <w:szCs w:val="32"/>
          <w:cs/>
        </w:rPr>
        <w:t>หลังปรับพารามิเตอร์</w:t>
      </w:r>
      <w:r w:rsidR="00236B51" w:rsidRPr="004B14B0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="00893D6A" w:rsidRPr="004B14B0">
        <w:rPr>
          <w:rFonts w:ascii="TH SarabunPSK" w:hAnsi="TH SarabunPSK" w:cs="TH SarabunPSK" w:hint="cs"/>
          <w:sz w:val="32"/>
          <w:szCs w:val="32"/>
          <w:cs/>
        </w:rPr>
        <w:t>สร้าง</w:t>
      </w:r>
      <w:r w:rsidR="0086478B" w:rsidRPr="004B14B0">
        <w:rPr>
          <w:rFonts w:ascii="TH SarabunPSK" w:hAnsi="TH SarabunPSK" w:cs="TH SarabunPSK" w:hint="cs"/>
          <w:sz w:val="32"/>
          <w:szCs w:val="32"/>
          <w:cs/>
        </w:rPr>
        <w:t>อัตราผลตอบแทน 10 วันโดยเฉลี่ย</w:t>
      </w:r>
      <w:r w:rsidR="00C916B7" w:rsidRPr="004B14B0">
        <w:rPr>
          <w:rFonts w:ascii="TH SarabunPSK" w:hAnsi="TH SarabunPSK" w:cs="TH SarabunPSK" w:hint="cs"/>
          <w:sz w:val="32"/>
          <w:szCs w:val="32"/>
          <w:cs/>
        </w:rPr>
        <w:t>แล้วมากว่าการซื้อและถือไว้อย่างมีนัยสำคัญ</w:t>
      </w:r>
      <w:r w:rsidR="00BF067B">
        <w:rPr>
          <w:rFonts w:ascii="TH SarabunPSK" w:hAnsi="TH SarabunPSK" w:cs="TH SarabunPSK" w:hint="cs"/>
          <w:sz w:val="32"/>
          <w:szCs w:val="32"/>
          <w:cs/>
        </w:rPr>
        <w:t>ได้เพียงแค่กฎเดียว</w:t>
      </w:r>
    </w:p>
    <w:p w14:paraId="4E7C602A" w14:textId="77777777" w:rsidR="007F5F6F" w:rsidRDefault="007F5F6F" w:rsidP="007F5F6F"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  <w:cs/>
        </w:rPr>
        <w:tab/>
      </w:r>
    </w:p>
    <w:p w14:paraId="470E9205" w14:textId="09601CB0" w:rsidR="000A094F" w:rsidRPr="006A3D9B" w:rsidRDefault="000A094F" w:rsidP="008C5E6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A3D9B">
        <w:rPr>
          <w:rFonts w:ascii="TH SarabunPSK" w:hAnsi="TH SarabunPSK" w:cs="TH SarabunPSK"/>
          <w:sz w:val="32"/>
          <w:szCs w:val="32"/>
        </w:rPr>
        <w:lastRenderedPageBreak/>
        <w:t xml:space="preserve">        </w:t>
      </w:r>
      <w:r w:rsidR="00474F8F" w:rsidRPr="006A3D9B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7FC3" w:rsidRPr="006A3D9B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474F8F" w:rsidRPr="006A3D9B">
        <w:rPr>
          <w:rFonts w:ascii="TH SarabunPSK" w:hAnsi="TH SarabunPSK" w:cs="TH SarabunPSK" w:hint="cs"/>
          <w:sz w:val="32"/>
          <w:szCs w:val="32"/>
          <w:cs/>
        </w:rPr>
        <w:t>การศึกษายังไม่ได้คำนึงถึง</w:t>
      </w:r>
      <w:r w:rsidRPr="006A3D9B">
        <w:rPr>
          <w:rFonts w:ascii="TH SarabunPSK" w:hAnsi="TH SarabunPSK" w:cs="TH SarabunPSK"/>
          <w:sz w:val="32"/>
          <w:szCs w:val="32"/>
          <w:cs/>
        </w:rPr>
        <w:t>อัตราค่าธรรมเนียม</w:t>
      </w:r>
      <w:r w:rsidR="00474F8F" w:rsidRPr="006A3D9B">
        <w:rPr>
          <w:rFonts w:ascii="TH SarabunPSK" w:hAnsi="TH SarabunPSK" w:cs="TH SarabunPSK" w:hint="cs"/>
          <w:sz w:val="32"/>
          <w:szCs w:val="32"/>
          <w:cs/>
        </w:rPr>
        <w:t>ต่างๆ โดยถ้าอ้างอิงอัตราค่าธรรมเนียม</w:t>
      </w:r>
      <w:r w:rsidR="00610318" w:rsidRPr="006A3D9B">
        <w:rPr>
          <w:rFonts w:ascii="TH SarabunPSK" w:hAnsi="TH SarabunPSK" w:cs="TH SarabunPSK" w:hint="cs"/>
          <w:sz w:val="32"/>
          <w:szCs w:val="32"/>
          <w:cs/>
        </w:rPr>
        <w:t xml:space="preserve">จากตลาดหลักทรัพย์แห่งประเทศ ซึ่งผลิตภัณฑ์ใหม่ของทางตลาดหลักทรัพย์คือ </w:t>
      </w:r>
      <w:r w:rsidR="00610318" w:rsidRPr="006A3D9B">
        <w:rPr>
          <w:rFonts w:ascii="TH SarabunPSK" w:hAnsi="TH SarabunPSK" w:cs="TH SarabunPSK"/>
          <w:sz w:val="32"/>
          <w:szCs w:val="32"/>
        </w:rPr>
        <w:t>D</w:t>
      </w:r>
      <w:r w:rsidR="00835664">
        <w:rPr>
          <w:rFonts w:ascii="TH SarabunPSK" w:hAnsi="TH SarabunPSK" w:cs="TH SarabunPSK"/>
          <w:sz w:val="32"/>
          <w:szCs w:val="32"/>
        </w:rPr>
        <w:t>RX</w:t>
      </w:r>
      <w:r w:rsidR="00610318" w:rsidRPr="006A3D9B">
        <w:rPr>
          <w:rFonts w:ascii="TH SarabunPSK" w:hAnsi="TH SarabunPSK" w:cs="TH SarabunPSK"/>
          <w:sz w:val="32"/>
          <w:szCs w:val="32"/>
        </w:rPr>
        <w:t xml:space="preserve"> </w:t>
      </w:r>
      <w:r w:rsidR="00610318" w:rsidRPr="006A3D9B">
        <w:rPr>
          <w:rFonts w:ascii="TH SarabunPSK" w:hAnsi="TH SarabunPSK" w:cs="TH SarabunPSK" w:hint="cs"/>
          <w:sz w:val="32"/>
          <w:szCs w:val="32"/>
          <w:cs/>
        </w:rPr>
        <w:t>โดยจะเป็น</w:t>
      </w:r>
      <w:r w:rsidR="00295FE5" w:rsidRPr="006A3D9B">
        <w:rPr>
          <w:rFonts w:ascii="TH SarabunPSK" w:hAnsi="TH SarabunPSK" w:cs="TH SarabunPSK" w:hint="cs"/>
          <w:sz w:val="32"/>
          <w:szCs w:val="32"/>
          <w:cs/>
        </w:rPr>
        <w:t>การที่นักลงทุนสามารถที่จะซื้อหุ้นต่างประเทศได้</w:t>
      </w:r>
      <w:r w:rsidR="00CA04A3" w:rsidRPr="006A3D9B">
        <w:rPr>
          <w:rFonts w:ascii="TH SarabunPSK" w:hAnsi="TH SarabunPSK" w:cs="TH SarabunPSK" w:hint="cs"/>
          <w:sz w:val="32"/>
          <w:szCs w:val="32"/>
          <w:cs/>
        </w:rPr>
        <w:t xml:space="preserve"> จะใช้เป็นแหล่งอ้างอิง</w:t>
      </w:r>
      <w:r w:rsidR="001305A6" w:rsidRPr="006A3D9B">
        <w:rPr>
          <w:rFonts w:ascii="TH SarabunPSK" w:hAnsi="TH SarabunPSK" w:cs="TH SarabunPSK" w:hint="cs"/>
          <w:sz w:val="32"/>
          <w:szCs w:val="32"/>
          <w:cs/>
        </w:rPr>
        <w:t>ค่าธรรมเนียมโดย</w:t>
      </w:r>
      <w:r w:rsidR="00CF21FE" w:rsidRPr="006A3D9B">
        <w:rPr>
          <w:rFonts w:ascii="TH SarabunPSK" w:hAnsi="TH SarabunPSK" w:cs="TH SarabunPSK" w:hint="cs"/>
          <w:sz w:val="32"/>
          <w:szCs w:val="32"/>
          <w:cs/>
        </w:rPr>
        <w:t>จะมีค่าประมาณดังต่อไปนี้</w:t>
      </w:r>
      <w:r w:rsidR="00474F8F" w:rsidRPr="006A3D9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A3D9B">
        <w:rPr>
          <w:rFonts w:ascii="TH SarabunPSK" w:hAnsi="TH SarabunPSK" w:cs="TH SarabunPSK"/>
          <w:sz w:val="32"/>
          <w:szCs w:val="32"/>
          <w:cs/>
        </w:rPr>
        <w:t xml:space="preserve">: </w:t>
      </w:r>
      <w:r w:rsidRPr="006A3D9B">
        <w:rPr>
          <w:rFonts w:ascii="TH SarabunPSK" w:hAnsi="TH SarabunPSK" w:cs="TH SarabunPSK"/>
          <w:sz w:val="32"/>
          <w:szCs w:val="32"/>
        </w:rPr>
        <w:t xml:space="preserve">0.16% </w:t>
      </w:r>
      <w:r w:rsidRPr="006A3D9B">
        <w:rPr>
          <w:rFonts w:ascii="TH SarabunPSK" w:hAnsi="TH SarabunPSK" w:cs="TH SarabunPSK"/>
          <w:sz w:val="32"/>
          <w:szCs w:val="32"/>
          <w:cs/>
        </w:rPr>
        <w:t>ซึ่งค่าธรรมเนียม ได้รวม ค่าธรรมเนียมนายหน้าซื้อขายหลักทรัพย์ (</w:t>
      </w:r>
      <w:r w:rsidRPr="006A3D9B">
        <w:rPr>
          <w:rFonts w:ascii="TH SarabunPSK" w:hAnsi="TH SarabunPSK" w:cs="TH SarabunPSK"/>
          <w:sz w:val="32"/>
          <w:szCs w:val="32"/>
        </w:rPr>
        <w:t xml:space="preserve">Brokerage Commission Fee) </w:t>
      </w:r>
      <w:r w:rsidRPr="006A3D9B">
        <w:rPr>
          <w:rFonts w:ascii="TH SarabunPSK" w:hAnsi="TH SarabunPSK" w:cs="TH SarabunPSK"/>
          <w:sz w:val="32"/>
          <w:szCs w:val="32"/>
          <w:cs/>
        </w:rPr>
        <w:t>ค่าธรรมเนียมตลาดหลักทรัพย์ (</w:t>
      </w:r>
      <w:r w:rsidRPr="006A3D9B">
        <w:rPr>
          <w:rFonts w:ascii="TH SarabunPSK" w:hAnsi="TH SarabunPSK" w:cs="TH SarabunPSK"/>
          <w:sz w:val="32"/>
          <w:szCs w:val="32"/>
        </w:rPr>
        <w:t xml:space="preserve">Trading Fee) 0.005% </w:t>
      </w:r>
      <w:r w:rsidRPr="006A3D9B">
        <w:rPr>
          <w:rFonts w:ascii="TH SarabunPSK" w:hAnsi="TH SarabunPSK" w:cs="TH SarabunPSK"/>
          <w:sz w:val="32"/>
          <w:szCs w:val="32"/>
          <w:cs/>
        </w:rPr>
        <w:t>ค่าธรรมเนียมชำระราคาและส่งมอบหลักทรัพย์ (</w:t>
      </w:r>
      <w:r w:rsidRPr="006A3D9B">
        <w:rPr>
          <w:rFonts w:ascii="TH SarabunPSK" w:hAnsi="TH SarabunPSK" w:cs="TH SarabunPSK"/>
          <w:sz w:val="32"/>
          <w:szCs w:val="32"/>
        </w:rPr>
        <w:t xml:space="preserve">Clearing Fee) 0.001% </w:t>
      </w:r>
      <w:r w:rsidRPr="006A3D9B">
        <w:rPr>
          <w:rFonts w:ascii="TH SarabunPSK" w:hAnsi="TH SarabunPSK" w:cs="TH SarabunPSK"/>
          <w:sz w:val="32"/>
          <w:szCs w:val="32"/>
          <w:cs/>
        </w:rPr>
        <w:t>และค่าธรรมเนียมการกำกับดูแล (</w:t>
      </w:r>
      <w:r w:rsidRPr="006A3D9B">
        <w:rPr>
          <w:rFonts w:ascii="TH SarabunPSK" w:hAnsi="TH SarabunPSK" w:cs="TH SarabunPSK"/>
          <w:sz w:val="32"/>
          <w:szCs w:val="32"/>
        </w:rPr>
        <w:t xml:space="preserve">Regulatory Fee) 0.001% </w:t>
      </w:r>
      <w:r w:rsidR="00474F8F" w:rsidRPr="006A3D9B">
        <w:rPr>
          <w:rFonts w:ascii="TH SarabunPSK" w:hAnsi="TH SarabunPSK" w:cs="TH SarabunPSK" w:hint="cs"/>
          <w:sz w:val="32"/>
          <w:szCs w:val="32"/>
          <w:cs/>
        </w:rPr>
        <w:t xml:space="preserve">(แหล่งอ้างอิง </w:t>
      </w:r>
      <w:r w:rsidR="00474F8F" w:rsidRPr="006A3D9B">
        <w:rPr>
          <w:rFonts w:ascii="TH SarabunPSK" w:hAnsi="TH SarabunPSK" w:cs="TH SarabunPSK"/>
          <w:sz w:val="32"/>
          <w:szCs w:val="32"/>
        </w:rPr>
        <w:t xml:space="preserve">: </w:t>
      </w:r>
      <w:r w:rsidR="00474F8F" w:rsidRPr="006A3D9B">
        <w:rPr>
          <w:rFonts w:ascii="TH SarabunPSK" w:hAnsi="TH SarabunPSK" w:cs="TH SarabunPSK" w:hint="cs"/>
          <w:sz w:val="32"/>
          <w:szCs w:val="32"/>
          <w:cs/>
        </w:rPr>
        <w:t>ตลาดหลักทรัพย์แห่งประเทศไทย)</w:t>
      </w:r>
      <w:r w:rsidR="001305A6" w:rsidRPr="006A3D9B">
        <w:rPr>
          <w:rFonts w:ascii="TH SarabunPSK" w:hAnsi="TH SarabunPSK" w:cs="TH SarabunPSK" w:hint="cs"/>
          <w:sz w:val="32"/>
          <w:szCs w:val="32"/>
          <w:cs/>
        </w:rPr>
        <w:t xml:space="preserve"> ซึ่งทั้งนี้</w:t>
      </w:r>
      <w:r w:rsidR="008C1D3F" w:rsidRPr="006A3D9B">
        <w:rPr>
          <w:rFonts w:ascii="TH SarabunPSK" w:hAnsi="TH SarabunPSK" w:cs="TH SarabunPSK" w:hint="cs"/>
          <w:sz w:val="32"/>
          <w:szCs w:val="32"/>
          <w:cs/>
        </w:rPr>
        <w:t>จากการศึกษาเป็นกาศึกษาดัชนีหลายๆดัชนีจาก</w:t>
      </w:r>
      <w:r w:rsidR="00CF5473" w:rsidRPr="006A3D9B">
        <w:rPr>
          <w:rFonts w:ascii="TH SarabunPSK" w:hAnsi="TH SarabunPSK" w:cs="TH SarabunPSK" w:hint="cs"/>
          <w:sz w:val="32"/>
          <w:szCs w:val="32"/>
          <w:cs/>
        </w:rPr>
        <w:t>ตลาดที่แตกต่างกันทำให้ปัจจัยเรื่องค่าธรรมเนียม</w:t>
      </w:r>
      <w:r w:rsidR="00B17889" w:rsidRPr="006A3D9B">
        <w:rPr>
          <w:rFonts w:ascii="TH SarabunPSK" w:hAnsi="TH SarabunPSK" w:cs="TH SarabunPSK" w:hint="cs"/>
          <w:sz w:val="32"/>
          <w:szCs w:val="32"/>
          <w:cs/>
        </w:rPr>
        <w:t>ขึ้นอยู่กับ</w:t>
      </w:r>
      <w:r w:rsidR="00036BC7" w:rsidRPr="006A3D9B">
        <w:rPr>
          <w:rFonts w:ascii="TH SarabunPSK" w:hAnsi="TH SarabunPSK" w:cs="TH SarabunPSK" w:hint="cs"/>
          <w:sz w:val="32"/>
          <w:szCs w:val="32"/>
          <w:cs/>
        </w:rPr>
        <w:t>โ</w:t>
      </w:r>
      <w:r w:rsidR="00DE3192" w:rsidRPr="006A3D9B">
        <w:rPr>
          <w:rFonts w:ascii="TH SarabunPSK" w:hAnsi="TH SarabunPSK" w:cs="TH SarabunPSK" w:hint="cs"/>
          <w:sz w:val="32"/>
          <w:szCs w:val="32"/>
          <w:cs/>
        </w:rPr>
        <w:t>บรกเกอร์</w:t>
      </w:r>
      <w:r w:rsidR="00DE3192" w:rsidRPr="006A3D9B">
        <w:rPr>
          <w:rFonts w:ascii="TH SarabunPSK" w:hAnsi="TH SarabunPSK" w:cs="TH SarabunPSK"/>
          <w:sz w:val="32"/>
          <w:szCs w:val="32"/>
        </w:rPr>
        <w:t>,</w:t>
      </w:r>
      <w:r w:rsidR="00DE3192" w:rsidRPr="006A3D9B">
        <w:rPr>
          <w:rFonts w:ascii="TH SarabunPSK" w:hAnsi="TH SarabunPSK" w:cs="TH SarabunPSK" w:hint="cs"/>
          <w:sz w:val="32"/>
          <w:szCs w:val="32"/>
          <w:cs/>
        </w:rPr>
        <w:t>สภาพคล่อง</w:t>
      </w:r>
      <w:r w:rsidR="00DE3192" w:rsidRPr="006A3D9B">
        <w:rPr>
          <w:rFonts w:ascii="TH SarabunPSK" w:hAnsi="TH SarabunPSK" w:cs="TH SarabunPSK"/>
          <w:sz w:val="32"/>
          <w:szCs w:val="32"/>
        </w:rPr>
        <w:t>,</w:t>
      </w:r>
      <w:r w:rsidR="00DE3192" w:rsidRPr="006A3D9B">
        <w:rPr>
          <w:rFonts w:ascii="TH SarabunPSK" w:hAnsi="TH SarabunPSK" w:cs="TH SarabunPSK" w:hint="cs"/>
          <w:sz w:val="32"/>
          <w:szCs w:val="32"/>
          <w:cs/>
        </w:rPr>
        <w:t>หรือสภาพ</w:t>
      </w:r>
      <w:r w:rsidR="00B17889" w:rsidRPr="006A3D9B">
        <w:rPr>
          <w:rFonts w:ascii="TH SarabunPSK" w:hAnsi="TH SarabunPSK" w:cs="TH SarabunPSK" w:hint="cs"/>
          <w:sz w:val="32"/>
          <w:szCs w:val="32"/>
          <w:cs/>
        </w:rPr>
        <w:t>ภูมิภาคนั้น</w:t>
      </w:r>
      <w:r w:rsidR="00981459" w:rsidRPr="006A3D9B">
        <w:rPr>
          <w:rFonts w:ascii="TH SarabunPSK" w:hAnsi="TH SarabunPSK" w:cs="TH SarabunPSK" w:hint="cs"/>
          <w:sz w:val="32"/>
          <w:szCs w:val="32"/>
          <w:cs/>
        </w:rPr>
        <w:t>ๆ</w:t>
      </w:r>
      <w:r w:rsidR="00CC034C" w:rsidRPr="006A3D9B">
        <w:rPr>
          <w:rFonts w:ascii="TH SarabunPSK" w:hAnsi="TH SarabunPSK" w:cs="TH SarabunPSK" w:hint="cs"/>
          <w:sz w:val="32"/>
          <w:szCs w:val="32"/>
          <w:cs/>
        </w:rPr>
        <w:t>กฎ</w:t>
      </w:r>
      <w:r w:rsidR="00DE3192" w:rsidRPr="006A3D9B">
        <w:rPr>
          <w:rFonts w:ascii="TH SarabunPSK" w:hAnsi="TH SarabunPSK" w:cs="TH SarabunPSK" w:hint="cs"/>
          <w:sz w:val="32"/>
          <w:szCs w:val="32"/>
          <w:cs/>
        </w:rPr>
        <w:t>หมายท้องถิ่นทำให้</w:t>
      </w:r>
      <w:r w:rsidR="00A55A82" w:rsidRPr="006A3D9B">
        <w:rPr>
          <w:rFonts w:ascii="TH SarabunPSK" w:hAnsi="TH SarabunPSK" w:cs="TH SarabunPSK" w:hint="cs"/>
          <w:sz w:val="32"/>
          <w:szCs w:val="32"/>
          <w:cs/>
        </w:rPr>
        <w:t>การประมาณการเรื่องค่าธรรมเนียม</w:t>
      </w:r>
      <w:r w:rsidR="00097EA6" w:rsidRPr="006A3D9B">
        <w:rPr>
          <w:rFonts w:ascii="TH SarabunPSK" w:hAnsi="TH SarabunPSK" w:cs="TH SarabunPSK" w:hint="cs"/>
          <w:sz w:val="32"/>
          <w:szCs w:val="32"/>
          <w:cs/>
        </w:rPr>
        <w:t>ค่อนข้างที่จะทำได้ยาก</w:t>
      </w:r>
      <w:r w:rsidR="00267FC3" w:rsidRPr="006A3D9B">
        <w:rPr>
          <w:rFonts w:ascii="TH SarabunPSK" w:hAnsi="TH SarabunPSK" w:cs="TH SarabunPSK" w:hint="cs"/>
          <w:sz w:val="32"/>
          <w:szCs w:val="32"/>
          <w:cs/>
        </w:rPr>
        <w:t xml:space="preserve"> แต่ถ้าคาดว่าค่าธรรมเนียมโดยประมาณ 0.</w:t>
      </w:r>
      <w:r w:rsidR="00917CF5" w:rsidRPr="006A3D9B">
        <w:rPr>
          <w:rFonts w:ascii="TH SarabunPSK" w:hAnsi="TH SarabunPSK" w:cs="TH SarabunPSK"/>
          <w:sz w:val="32"/>
          <w:szCs w:val="32"/>
        </w:rPr>
        <w:t>2%</w:t>
      </w:r>
      <w:r w:rsidR="00F12745" w:rsidRPr="006A3D9B">
        <w:rPr>
          <w:rFonts w:ascii="TH SarabunPSK" w:hAnsi="TH SarabunPSK" w:cs="TH SarabunPSK"/>
          <w:sz w:val="32"/>
          <w:szCs w:val="32"/>
        </w:rPr>
        <w:t xml:space="preserve"> </w:t>
      </w:r>
      <w:r w:rsidR="00F12745" w:rsidRPr="006A3D9B">
        <w:rPr>
          <w:rFonts w:ascii="TH SarabunPSK" w:hAnsi="TH SarabunPSK" w:cs="TH SarabunPSK" w:hint="cs"/>
          <w:sz w:val="32"/>
          <w:szCs w:val="32"/>
          <w:cs/>
        </w:rPr>
        <w:t>กลยุทธ์</w:t>
      </w:r>
      <w:r w:rsidR="00EB1B6D" w:rsidRPr="006A3D9B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DB3664" w:rsidRPr="006A3D9B">
        <w:rPr>
          <w:rFonts w:ascii="TH SarabunPSK" w:hAnsi="TH SarabunPSK" w:cs="TH SarabunPSK" w:hint="cs"/>
          <w:sz w:val="32"/>
          <w:szCs w:val="32"/>
          <w:cs/>
        </w:rPr>
        <w:t>วิเคราะห์ทางเทคนิค</w:t>
      </w:r>
      <w:r w:rsidR="00592D8E" w:rsidRPr="006A3D9B">
        <w:rPr>
          <w:rFonts w:ascii="TH SarabunPSK" w:hAnsi="TH SarabunPSK" w:cs="TH SarabunPSK" w:hint="cs"/>
          <w:sz w:val="32"/>
          <w:szCs w:val="32"/>
          <w:cs/>
        </w:rPr>
        <w:t>โดยส่วนใหญ่</w:t>
      </w:r>
      <w:r w:rsidR="00DB3664" w:rsidRPr="006A3D9B">
        <w:rPr>
          <w:rFonts w:ascii="TH SarabunPSK" w:hAnsi="TH SarabunPSK" w:cs="TH SarabunPSK" w:hint="cs"/>
          <w:sz w:val="32"/>
          <w:szCs w:val="32"/>
          <w:cs/>
        </w:rPr>
        <w:t>จะ</w:t>
      </w:r>
      <w:r w:rsidR="00592D8E" w:rsidRPr="006A3D9B">
        <w:rPr>
          <w:rFonts w:ascii="TH SarabunPSK" w:hAnsi="TH SarabunPSK" w:cs="TH SarabunPSK" w:hint="cs"/>
          <w:sz w:val="32"/>
          <w:szCs w:val="32"/>
          <w:cs/>
        </w:rPr>
        <w:t>สามารถทำกำไรได้</w:t>
      </w:r>
      <w:r w:rsidR="0099161C" w:rsidRPr="006A3D9B">
        <w:rPr>
          <w:rFonts w:ascii="TH SarabunPSK" w:hAnsi="TH SarabunPSK" w:cs="TH SarabunPSK" w:hint="cs"/>
          <w:sz w:val="32"/>
          <w:szCs w:val="32"/>
          <w:cs/>
        </w:rPr>
        <w:t>ดีกว่าค่า</w:t>
      </w:r>
      <w:r w:rsidR="00957668" w:rsidRPr="006A3D9B">
        <w:rPr>
          <w:rFonts w:ascii="TH SarabunPSK" w:hAnsi="TH SarabunPSK" w:cs="TH SarabunPSK" w:hint="cs"/>
          <w:sz w:val="32"/>
          <w:szCs w:val="32"/>
          <w:cs/>
        </w:rPr>
        <w:t>ธรรมที่ประมาณเอาไว้</w:t>
      </w:r>
    </w:p>
    <w:p w14:paraId="2128D623" w14:textId="3916290D" w:rsidR="00EF51A0" w:rsidRPr="004A691C" w:rsidRDefault="00507231" w:rsidP="004A691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สรุป</w:t>
      </w:r>
      <w:r w:rsidRPr="00FF6FD6">
        <w:rPr>
          <w:rFonts w:ascii="TH SarabunPSK" w:hAnsi="TH SarabunPSK" w:cs="TH SarabunPSK"/>
          <w:sz w:val="32"/>
          <w:szCs w:val="32"/>
          <w:cs/>
        </w:rPr>
        <w:t>จึงสามารถบอกได้ว่าตลาด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Singapore Exchange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Shanghai Stock Exchange </w:t>
      </w:r>
      <w:r w:rsidRPr="00FF6FD6">
        <w:rPr>
          <w:rFonts w:ascii="TH SarabunPSK" w:hAnsi="TH SarabunPSK" w:cs="TH SarabunPSK"/>
          <w:sz w:val="32"/>
          <w:szCs w:val="32"/>
          <w:cs/>
        </w:rPr>
        <w:t>มีประสิทธิภาพในระดับต่ำ (</w:t>
      </w:r>
      <w:r w:rsidRPr="00FF6FD6">
        <w:rPr>
          <w:rFonts w:ascii="TH SarabunPSK" w:hAnsi="TH SarabunPSK" w:cs="TH SarabunPSK"/>
          <w:sz w:val="32"/>
          <w:szCs w:val="32"/>
        </w:rPr>
        <w:t xml:space="preserve">Weak-Form of Market Efficiency) </w:t>
      </w:r>
      <w:r w:rsidRPr="00FF6FD6">
        <w:rPr>
          <w:rFonts w:ascii="TH SarabunPSK" w:hAnsi="TH SarabunPSK" w:cs="TH SarabunPSK"/>
          <w:sz w:val="32"/>
          <w:szCs w:val="32"/>
          <w:cs/>
        </w:rPr>
        <w:t>ทำให้ยังสามารถใช้กลยุทธ์การวิเคราะห์ทางเทคนิคที่พึ่งพาราคาและปริมาณซื้อในการทำกำไรส่วนเกินได้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657CF">
        <w:rPr>
          <w:rFonts w:ascii="TH SarabunPSK" w:hAnsi="TH SarabunPSK" w:cs="TH SarabunPSK" w:hint="cs"/>
          <w:sz w:val="32"/>
          <w:szCs w:val="32"/>
          <w:cs/>
        </w:rPr>
        <w:t>สามารถทำกำไรได้มากกว่า</w:t>
      </w:r>
      <w:r w:rsidR="000A0B89">
        <w:rPr>
          <w:rFonts w:ascii="TH SarabunPSK" w:hAnsi="TH SarabunPSK" w:cs="TH SarabunPSK" w:hint="cs"/>
          <w:sz w:val="32"/>
          <w:szCs w:val="32"/>
          <w:cs/>
        </w:rPr>
        <w:t>ค่าธรรมเนียมที่กำหนดไว้ที่</w:t>
      </w:r>
      <w:r w:rsidR="007657CF">
        <w:rPr>
          <w:rFonts w:ascii="TH SarabunPSK" w:hAnsi="TH SarabunPSK" w:cs="TH SarabunPSK" w:hint="cs"/>
          <w:sz w:val="32"/>
          <w:szCs w:val="32"/>
          <w:cs/>
        </w:rPr>
        <w:t xml:space="preserve"> 0.2</w:t>
      </w:r>
      <w:r w:rsidR="007657CF">
        <w:rPr>
          <w:rFonts w:ascii="TH SarabunPSK" w:hAnsi="TH SarabunPSK" w:cs="TH SarabunPSK"/>
          <w:sz w:val="32"/>
          <w:szCs w:val="32"/>
          <w:cs/>
        </w:rPr>
        <w:t>%</w:t>
      </w:r>
    </w:p>
    <w:p w14:paraId="1F6C3203" w14:textId="77777777" w:rsidR="00C22685" w:rsidRPr="004A691C" w:rsidRDefault="00C22685" w:rsidP="004A691C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17BABA25" w14:textId="2ADCD14D" w:rsidR="008C6582" w:rsidRDefault="002F54E3" w:rsidP="002F54E3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6.2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ข้อจำกัดในการศึกษา</w:t>
      </w:r>
    </w:p>
    <w:p w14:paraId="5CD9FE6C" w14:textId="7FF3D927" w:rsidR="003B4C63" w:rsidRPr="003B4C63" w:rsidRDefault="003B4C63" w:rsidP="00BC0610">
      <w:pPr>
        <w:pStyle w:val="ListParagraph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B4C63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จากการศึกษาพบว่าในแต่ละดัชนีแต่ละตัวใช้ </w:t>
      </w:r>
      <w:r w:rsidRPr="003B4C63">
        <w:rPr>
          <w:rFonts w:ascii="TH SarabunPSK" w:hAnsi="TH SarabunPSK" w:cs="TH SarabunPSK"/>
          <w:sz w:val="32"/>
          <w:szCs w:val="32"/>
        </w:rPr>
        <w:t xml:space="preserve">parameter </w:t>
      </w:r>
      <w:r w:rsidRPr="003B4C63">
        <w:rPr>
          <w:rFonts w:ascii="TH SarabunPSK" w:hAnsi="TH SarabunPSK" w:cs="TH SarabunPSK"/>
          <w:sz w:val="32"/>
          <w:szCs w:val="32"/>
          <w:cs/>
        </w:rPr>
        <w:t>ที่</w:t>
      </w:r>
      <w:r w:rsidR="00C056D9">
        <w:rPr>
          <w:rFonts w:ascii="TH SarabunPSK" w:hAnsi="TH SarabunPSK" w:cs="TH SarabunPSK" w:hint="cs"/>
          <w:sz w:val="32"/>
          <w:szCs w:val="32"/>
          <w:cs/>
        </w:rPr>
        <w:t>กับดัชนี</w:t>
      </w:r>
      <w:r w:rsidRPr="003B4C63">
        <w:rPr>
          <w:rFonts w:ascii="TH SarabunPSK" w:hAnsi="TH SarabunPSK" w:cs="TH SarabunPSK"/>
          <w:sz w:val="32"/>
          <w:szCs w:val="32"/>
          <w:cs/>
        </w:rPr>
        <w:t>บ่งชี้แตกต่างกันไป</w:t>
      </w:r>
      <w:r w:rsidR="007525A2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3B4C63">
        <w:rPr>
          <w:rFonts w:ascii="TH SarabunPSK" w:hAnsi="TH SarabunPSK" w:cs="TH SarabunPSK"/>
          <w:sz w:val="32"/>
          <w:szCs w:val="32"/>
          <w:cs/>
        </w:rPr>
        <w:t>บ่งบอกถึงข้อมูลในอดีตแต่ไม่สะท้อนถึงข้อมูลในอนาคต</w:t>
      </w:r>
    </w:p>
    <w:p w14:paraId="32026E78" w14:textId="7A9F9511" w:rsidR="003B4C63" w:rsidRPr="003B4C63" w:rsidRDefault="003B4C63" w:rsidP="00BC0610">
      <w:pPr>
        <w:pStyle w:val="ListParagraph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3B4C63">
        <w:rPr>
          <w:rFonts w:ascii="TH SarabunPSK" w:hAnsi="TH SarabunPSK" w:cs="TH SarabunPSK"/>
          <w:sz w:val="32"/>
          <w:szCs w:val="32"/>
          <w:cs/>
        </w:rPr>
        <w:t xml:space="preserve">เนื่องจากใช้ดัชนีที่มาจากหลายหลายประเทศทำให้การหาข้อมูลของดัชนีต้องนำมาจาก </w:t>
      </w:r>
      <w:r w:rsidR="007525A2">
        <w:rPr>
          <w:rFonts w:ascii="TH SarabunPSK" w:hAnsi="TH SarabunPSK" w:cs="TH SarabunPSK"/>
          <w:sz w:val="32"/>
          <w:szCs w:val="32"/>
        </w:rPr>
        <w:t>Platform Y</w:t>
      </w:r>
      <w:r w:rsidRPr="003B4C63">
        <w:rPr>
          <w:rFonts w:ascii="TH SarabunPSK" w:hAnsi="TH SarabunPSK" w:cs="TH SarabunPSK"/>
          <w:sz w:val="32"/>
          <w:szCs w:val="32"/>
        </w:rPr>
        <w:t xml:space="preserve">ahoo finance </w:t>
      </w:r>
      <w:r w:rsidR="007525A2">
        <w:rPr>
          <w:rFonts w:ascii="TH SarabunPSK" w:hAnsi="TH SarabunPSK" w:cs="TH SarabunPSK" w:hint="cs"/>
          <w:sz w:val="32"/>
          <w:szCs w:val="32"/>
          <w:cs/>
        </w:rPr>
        <w:t>เพียงอย่างเดียว</w:t>
      </w:r>
    </w:p>
    <w:p w14:paraId="353A8F76" w14:textId="1731FA70" w:rsidR="003B4C63" w:rsidRDefault="003B4C63" w:rsidP="00BC0610">
      <w:pPr>
        <w:pStyle w:val="ListParagraph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B4C63">
        <w:rPr>
          <w:rFonts w:ascii="TH SarabunPSK" w:hAnsi="TH SarabunPSK" w:cs="TH SarabunPSK"/>
          <w:sz w:val="32"/>
          <w:szCs w:val="32"/>
          <w:cs/>
        </w:rPr>
        <w:t>เนื่องจากมีการใช้ดัชนีที่หลากหลายประเทศจึงต้องอ้างอิงค่าธรรมจากประเทศไทยเพราะว่าค่าธรรมเนียมของแต่ละประเทศขึ้นอยู่กับโบร</w:t>
      </w:r>
      <w:r w:rsidR="00FA65F6">
        <w:rPr>
          <w:rFonts w:ascii="TH SarabunPSK" w:hAnsi="TH SarabunPSK" w:cs="TH SarabunPSK" w:hint="cs"/>
          <w:sz w:val="32"/>
          <w:szCs w:val="32"/>
          <w:cs/>
        </w:rPr>
        <w:t>ก</w:t>
      </w:r>
      <w:r w:rsidRPr="003B4C63">
        <w:rPr>
          <w:rFonts w:ascii="TH SarabunPSK" w:hAnsi="TH SarabunPSK" w:cs="TH SarabunPSK"/>
          <w:sz w:val="32"/>
          <w:szCs w:val="32"/>
          <w:cs/>
        </w:rPr>
        <w:t>เกอร์ของแต่ละประเทศ โดยปัจจัยที่ส่ว</w:t>
      </w:r>
      <w:r w:rsidR="00FA65F6">
        <w:rPr>
          <w:rFonts w:ascii="TH SarabunPSK" w:hAnsi="TH SarabunPSK" w:cs="TH SarabunPSK" w:hint="cs"/>
          <w:sz w:val="32"/>
          <w:szCs w:val="32"/>
          <w:cs/>
        </w:rPr>
        <w:t>น</w:t>
      </w:r>
      <w:r w:rsidRPr="003B4C63">
        <w:rPr>
          <w:rFonts w:ascii="TH SarabunPSK" w:hAnsi="TH SarabunPSK" w:cs="TH SarabunPSK"/>
          <w:sz w:val="32"/>
          <w:szCs w:val="32"/>
          <w:cs/>
        </w:rPr>
        <w:t>ผลต่อค่าธรรมเนียมแต่ละประเทศ</w:t>
      </w:r>
      <w:r w:rsidR="007525A2" w:rsidRPr="00BC0610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BC061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B4C63">
        <w:rPr>
          <w:rFonts w:ascii="TH SarabunPSK" w:hAnsi="TH SarabunPSK" w:cs="TH SarabunPSK"/>
          <w:sz w:val="32"/>
          <w:szCs w:val="32"/>
          <w:cs/>
        </w:rPr>
        <w:t>ค่าธรรมเนียมนายหน้าซื้อขายหลักทรัพย์</w:t>
      </w:r>
      <w:r w:rsidRPr="003B4C63">
        <w:rPr>
          <w:rFonts w:ascii="TH SarabunPSK" w:hAnsi="TH SarabunPSK" w:cs="TH SarabunPSK"/>
          <w:sz w:val="32"/>
          <w:szCs w:val="32"/>
        </w:rPr>
        <w:t xml:space="preserve">, </w:t>
      </w:r>
      <w:r w:rsidRPr="003B4C63">
        <w:rPr>
          <w:rFonts w:ascii="TH SarabunPSK" w:hAnsi="TH SarabunPSK" w:cs="TH SarabunPSK"/>
          <w:sz w:val="32"/>
          <w:szCs w:val="32"/>
          <w:cs/>
        </w:rPr>
        <w:t>ค่าธรรมเนียมตลาดหลักทรัพย์</w:t>
      </w:r>
      <w:r w:rsidRPr="003B4C63">
        <w:rPr>
          <w:rFonts w:ascii="TH SarabunPSK" w:hAnsi="TH SarabunPSK" w:cs="TH SarabunPSK"/>
          <w:sz w:val="32"/>
          <w:szCs w:val="32"/>
        </w:rPr>
        <w:t xml:space="preserve">, </w:t>
      </w:r>
      <w:r w:rsidRPr="003B4C63">
        <w:rPr>
          <w:rFonts w:ascii="TH SarabunPSK" w:hAnsi="TH SarabunPSK" w:cs="TH SarabunPSK"/>
          <w:sz w:val="32"/>
          <w:szCs w:val="32"/>
          <w:cs/>
        </w:rPr>
        <w:t>ค่าธรรมเนียมชำระราคา</w:t>
      </w:r>
      <w:r w:rsidR="008E5439">
        <w:rPr>
          <w:rFonts w:ascii="TH SarabunPSK" w:hAnsi="TH SarabunPSK" w:cs="TH SarabunPSK"/>
          <w:sz w:val="32"/>
          <w:szCs w:val="32"/>
        </w:rPr>
        <w:t xml:space="preserve">, </w:t>
      </w:r>
      <w:r w:rsidRPr="003B4C63">
        <w:rPr>
          <w:rFonts w:ascii="TH SarabunPSK" w:hAnsi="TH SarabunPSK" w:cs="TH SarabunPSK"/>
          <w:sz w:val="32"/>
          <w:szCs w:val="32"/>
          <w:cs/>
        </w:rPr>
        <w:t>ค่าส่งมอบค่าธรรมเนียมกำกับดูแล</w:t>
      </w:r>
    </w:p>
    <w:p w14:paraId="3FEAAB8D" w14:textId="77777777" w:rsidR="00AE5822" w:rsidRPr="003B4C63" w:rsidRDefault="00AE5822" w:rsidP="00A075B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C789D84" w14:textId="7F07245E" w:rsidR="002F54E3" w:rsidRDefault="002F54E3" w:rsidP="002F54E3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 xml:space="preserve">6.3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ข้อเสนอแนะในการศึกษาครั้งต่อไป</w:t>
      </w:r>
    </w:p>
    <w:p w14:paraId="68786758" w14:textId="3BD18069" w:rsidR="004A691C" w:rsidRPr="00292DD0" w:rsidRDefault="00A075B9" w:rsidP="00BC0610">
      <w:pPr>
        <w:pStyle w:val="ListParagraph"/>
        <w:numPr>
          <w:ilvl w:val="0"/>
          <w:numId w:val="24"/>
        </w:numPr>
        <w:spacing w:line="276" w:lineRule="auto"/>
        <w:rPr>
          <w:rFonts w:ascii="TH SarabunPSK" w:hAnsi="TH SarabunPSK" w:cs="TH SarabunPSK"/>
          <w:sz w:val="32"/>
          <w:szCs w:val="32"/>
        </w:rPr>
      </w:pPr>
      <w:r w:rsidRPr="00C519C1">
        <w:rPr>
          <w:rFonts w:ascii="TH SarabunPSK" w:hAnsi="TH SarabunPSK" w:cs="TH SarabunPSK"/>
          <w:sz w:val="32"/>
          <w:szCs w:val="32"/>
          <w:cs/>
        </w:rPr>
        <w:t>การทำการศึกษาในอนาคตอาจศึกษาเครื่องมือวิเคราะห์ทางเทคนิคอื่นๆ เพื่อศึกษาว่าได้ผลสรุปเช่นเดียวกับเครื่องมือวิเคราะห์ทางเทคนิคที่ได้ทำการศึกษาหรือไม่</w:t>
      </w:r>
      <w:r w:rsidRPr="00C519C1">
        <w:rPr>
          <w:rFonts w:ascii="TH SarabunPSK" w:hAnsi="TH SarabunPSK" w:cs="TH SarabunPSK"/>
          <w:sz w:val="32"/>
          <w:szCs w:val="32"/>
        </w:rPr>
        <w:cr/>
      </w:r>
      <w:r w:rsidRPr="00C519C1">
        <w:rPr>
          <w:rFonts w:ascii="TH SarabunPSK" w:hAnsi="TH SarabunPSK" w:cs="TH SarabunPSK"/>
          <w:sz w:val="32"/>
          <w:szCs w:val="32"/>
          <w:cs/>
        </w:rPr>
        <w:t>การทำการศึกษา</w:t>
      </w:r>
      <w:r w:rsidR="00C34695">
        <w:rPr>
          <w:rFonts w:ascii="TH SarabunPSK" w:hAnsi="TH SarabunPSK" w:cs="TH SarabunPSK" w:hint="cs"/>
          <w:sz w:val="32"/>
          <w:szCs w:val="32"/>
          <w:cs/>
        </w:rPr>
        <w:t>กับข้อมูลราคา</w:t>
      </w:r>
      <w:r w:rsidRPr="00C519C1">
        <w:rPr>
          <w:rFonts w:ascii="TH SarabunPSK" w:hAnsi="TH SarabunPSK" w:cs="TH SarabunPSK"/>
          <w:sz w:val="32"/>
          <w:szCs w:val="32"/>
          <w:cs/>
        </w:rPr>
        <w:t xml:space="preserve">ในอนาคต อาจกำหนดช่วงระยะเวลาในการศึกษาที่แตกต่างไปของแต่ละดัชนีจากการศึกษานี้เพราะผลจากการศึกษาอาจเป็นช่วงภาวะทางเศรษฐกิจและอื่นๆ                                                                        </w:t>
      </w:r>
    </w:p>
    <w:p w14:paraId="166265AA" w14:textId="77777777" w:rsidR="004A691C" w:rsidRDefault="004A691C" w:rsidP="00056FE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8ED6E79" w14:textId="6E218118" w:rsidR="003D394A" w:rsidRPr="002F54E3" w:rsidRDefault="003D394A" w:rsidP="00056FE3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F54E3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บรรณานุกรม</w:t>
      </w:r>
    </w:p>
    <w:p w14:paraId="7D27D997" w14:textId="77777777" w:rsidR="0069742B" w:rsidRDefault="0069742B" w:rsidP="00056FE3">
      <w:pPr>
        <w:jc w:val="center"/>
        <w:rPr>
          <w:rFonts w:ascii="TH SarabunPSK" w:hAnsi="TH SarabunPSK" w:cs="TH SarabunPSK"/>
          <w:sz w:val="40"/>
          <w:szCs w:val="40"/>
        </w:rPr>
      </w:pPr>
    </w:p>
    <w:p w14:paraId="705198B4" w14:textId="2624C6AC" w:rsidR="0069742B" w:rsidRDefault="009C4F10" w:rsidP="00DA79AB">
      <w:pPr>
        <w:pStyle w:val="NoSpacing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    </w:t>
      </w:r>
      <w:r w:rsidR="0069742B" w:rsidRPr="00DA79AB">
        <w:rPr>
          <w:rFonts w:ascii="TH SarabunPSK" w:hAnsi="TH SarabunPSK" w:cs="TH SarabunPSK"/>
          <w:sz w:val="36"/>
          <w:szCs w:val="36"/>
        </w:rPr>
        <w:t>J. Risk Financial Manag. 2014.  Revisiting the Performance of MACD and RSI Oscillators. In Terence Tai-Leung Chong. Wing-Kam Ng and Venus Khim-Sen Liew</w:t>
      </w:r>
    </w:p>
    <w:p w14:paraId="1F045142" w14:textId="77777777" w:rsidR="00DA79AB" w:rsidRPr="00DA79AB" w:rsidRDefault="00DA79AB" w:rsidP="00DA79AB">
      <w:pPr>
        <w:pStyle w:val="NoSpacing"/>
        <w:rPr>
          <w:rFonts w:ascii="TH SarabunPSK" w:hAnsi="TH SarabunPSK" w:cs="TH SarabunPSK"/>
          <w:sz w:val="36"/>
          <w:szCs w:val="36"/>
        </w:rPr>
      </w:pPr>
    </w:p>
    <w:p w14:paraId="45BA0D1B" w14:textId="53A75582" w:rsidR="0069742B" w:rsidRDefault="009C4F10" w:rsidP="00DA79AB">
      <w:pPr>
        <w:pStyle w:val="NoSpacing"/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 xml:space="preserve">       </w:t>
      </w:r>
      <w:r w:rsidR="0069742B" w:rsidRPr="00DA79AB">
        <w:rPr>
          <w:rFonts w:ascii="TH SarabunPSK" w:hAnsi="TH SarabunPSK" w:cs="TH SarabunPSK"/>
          <w:sz w:val="36"/>
          <w:szCs w:val="36"/>
          <w:cs/>
        </w:rPr>
        <w:t>เบญจพร เรืองวงษ์งาม</w:t>
      </w:r>
      <w:r w:rsidR="0069742B" w:rsidRPr="00DA79AB">
        <w:rPr>
          <w:rFonts w:ascii="TH SarabunPSK" w:hAnsi="TH SarabunPSK" w:cs="TH SarabunPSK"/>
          <w:sz w:val="36"/>
          <w:szCs w:val="36"/>
        </w:rPr>
        <w:t xml:space="preserve">. 2559.  </w:t>
      </w:r>
      <w:r w:rsidR="0069742B" w:rsidRPr="00DA79AB">
        <w:rPr>
          <w:rFonts w:ascii="TH SarabunPSK" w:hAnsi="TH SarabunPSK" w:cs="TH SarabunPSK"/>
          <w:sz w:val="36"/>
          <w:szCs w:val="36"/>
          <w:cs/>
        </w:rPr>
        <w:t>การวิเคราะห์ผลตอบแทนจาการลงทุนโดยใช้การวิเคราะห์ทางเทคนิค</w:t>
      </w:r>
      <w:r w:rsidR="00DA79AB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69742B" w:rsidRPr="00DA79AB">
        <w:rPr>
          <w:rFonts w:ascii="TH SarabunPSK" w:hAnsi="TH SarabunPSK" w:cs="TH SarabunPSK"/>
          <w:sz w:val="36"/>
          <w:szCs w:val="36"/>
          <w:cs/>
        </w:rPr>
        <w:t>ของหุ้นบริษัทค้าปลีกขนาดใหญ่ในตลาดหลักทรัพย์แห่งประเทศไทย</w:t>
      </w:r>
      <w:r w:rsidR="00D65015" w:rsidRPr="00DA79AB">
        <w:rPr>
          <w:rFonts w:ascii="TH SarabunPSK" w:hAnsi="TH SarabunPSK" w:cs="TH SarabunPSK"/>
          <w:sz w:val="36"/>
          <w:szCs w:val="36"/>
          <w:cs/>
        </w:rPr>
        <w:t xml:space="preserve"> </w:t>
      </w:r>
      <w:r w:rsidR="00D65015" w:rsidRPr="00DA79AB">
        <w:rPr>
          <w:rFonts w:ascii="TH SarabunPSK" w:hAnsi="TH SarabunPSK" w:cs="TH SarabunPSK"/>
          <w:sz w:val="36"/>
          <w:szCs w:val="36"/>
        </w:rPr>
        <w:t>(</w:t>
      </w:r>
      <w:r w:rsidR="00D65015" w:rsidRPr="00DA79AB">
        <w:rPr>
          <w:rFonts w:ascii="TH SarabunPSK" w:hAnsi="TH SarabunPSK" w:cs="TH SarabunPSK"/>
          <w:sz w:val="36"/>
          <w:szCs w:val="36"/>
          <w:cs/>
        </w:rPr>
        <w:t>รายงานผลการวิจัย</w:t>
      </w:r>
      <w:r w:rsidR="00D65015" w:rsidRPr="00DA79AB">
        <w:rPr>
          <w:rFonts w:ascii="TH SarabunPSK" w:hAnsi="TH SarabunPSK" w:cs="TH SarabunPSK"/>
          <w:sz w:val="36"/>
          <w:szCs w:val="36"/>
        </w:rPr>
        <w:t>).</w:t>
      </w:r>
      <w:r w:rsidR="00D65015" w:rsidRPr="00DA79AB">
        <w:rPr>
          <w:rFonts w:ascii="TH SarabunPSK" w:hAnsi="TH SarabunPSK" w:cs="TH SarabunPSK"/>
          <w:sz w:val="36"/>
          <w:szCs w:val="36"/>
          <w:cs/>
        </w:rPr>
        <w:t xml:space="preserve"> เชียงใหม่</w:t>
      </w:r>
      <w:r w:rsidR="00D65015" w:rsidRPr="00DA79AB">
        <w:rPr>
          <w:rFonts w:ascii="TH SarabunPSK" w:hAnsi="TH SarabunPSK" w:cs="TH SarabunPSK"/>
          <w:sz w:val="36"/>
          <w:szCs w:val="36"/>
        </w:rPr>
        <w:t>:</w:t>
      </w:r>
      <w:r w:rsidR="00D65015" w:rsidRPr="00DA79AB">
        <w:rPr>
          <w:rFonts w:ascii="TH SarabunPSK" w:hAnsi="TH SarabunPSK" w:cs="TH SarabunPSK"/>
          <w:sz w:val="36"/>
          <w:szCs w:val="36"/>
          <w:cs/>
        </w:rPr>
        <w:t>มหาวิทยาลัยเชียงใหม่</w:t>
      </w:r>
      <w:r w:rsidR="00D65015" w:rsidRPr="00DA79AB">
        <w:rPr>
          <w:rFonts w:ascii="TH SarabunPSK" w:hAnsi="TH SarabunPSK" w:cs="TH SarabunPSK"/>
          <w:sz w:val="36"/>
          <w:szCs w:val="36"/>
        </w:rPr>
        <w:t xml:space="preserve">  </w:t>
      </w:r>
    </w:p>
    <w:p w14:paraId="49ECF9C6" w14:textId="77777777" w:rsidR="00DA79AB" w:rsidRPr="00DA79AB" w:rsidRDefault="00DA79AB" w:rsidP="00DA79AB">
      <w:pPr>
        <w:pStyle w:val="NoSpacing"/>
        <w:rPr>
          <w:rFonts w:ascii="TH SarabunPSK" w:hAnsi="TH SarabunPSK" w:cs="TH SarabunPSK"/>
          <w:sz w:val="36"/>
          <w:szCs w:val="36"/>
        </w:rPr>
      </w:pPr>
    </w:p>
    <w:p w14:paraId="188F48EE" w14:textId="28CD8446" w:rsidR="007422D3" w:rsidRPr="00DA79AB" w:rsidRDefault="009C4F10" w:rsidP="00DA79AB">
      <w:pPr>
        <w:pStyle w:val="NoSpacing"/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/>
          <w:sz w:val="36"/>
          <w:szCs w:val="36"/>
        </w:rPr>
        <w:t xml:space="preserve">      </w:t>
      </w:r>
      <w:r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7422D3" w:rsidRPr="00DA79AB">
        <w:rPr>
          <w:rFonts w:ascii="TH SarabunPSK" w:hAnsi="TH SarabunPSK" w:cs="TH SarabunPSK"/>
          <w:sz w:val="36"/>
          <w:szCs w:val="36"/>
          <w:cs/>
        </w:rPr>
        <w:t>อนุชา ดอกไม้</w:t>
      </w:r>
      <w:r w:rsidR="007422D3" w:rsidRPr="00DA79AB">
        <w:rPr>
          <w:rFonts w:ascii="TH SarabunPSK" w:hAnsi="TH SarabunPSK" w:cs="TH SarabunPSK"/>
          <w:sz w:val="36"/>
          <w:szCs w:val="36"/>
        </w:rPr>
        <w:t xml:space="preserve">. 2562.  </w:t>
      </w:r>
      <w:r w:rsidR="00DA79AB" w:rsidRPr="00DA79AB">
        <w:rPr>
          <w:rFonts w:ascii="TH SarabunPSK" w:hAnsi="TH SarabunPSK" w:cs="TH SarabunPSK"/>
          <w:sz w:val="36"/>
          <w:szCs w:val="36"/>
          <w:cs/>
        </w:rPr>
        <w:t>ประสิทธิภาพการวิเคราะห์ทางเทคนิคในการวิเคราะห์การลงทุนใ</w:t>
      </w:r>
      <w:r>
        <w:rPr>
          <w:rFonts w:ascii="TH SarabunPSK" w:hAnsi="TH SarabunPSK" w:cs="TH SarabunPSK" w:hint="cs"/>
          <w:sz w:val="36"/>
          <w:szCs w:val="36"/>
          <w:cs/>
        </w:rPr>
        <w:t>น</w:t>
      </w:r>
      <w:r w:rsidR="00DA79AB" w:rsidRPr="00DA79AB">
        <w:rPr>
          <w:rFonts w:ascii="TH SarabunPSK" w:hAnsi="TH SarabunPSK" w:cs="TH SarabunPSK"/>
          <w:sz w:val="36"/>
          <w:szCs w:val="36"/>
          <w:cs/>
        </w:rPr>
        <w:t>สินค้าประเภทสกุลเงินและโลหะมีค่า (สารนิพนธ์)</w:t>
      </w:r>
      <w:r w:rsidR="00DA79AB" w:rsidRPr="00DA79AB">
        <w:rPr>
          <w:rFonts w:ascii="TH SarabunPSK" w:hAnsi="TH SarabunPSK" w:cs="TH SarabunPSK"/>
          <w:sz w:val="36"/>
          <w:szCs w:val="36"/>
        </w:rPr>
        <w:t xml:space="preserve">. </w:t>
      </w:r>
      <w:r w:rsidR="00DA79AB" w:rsidRPr="00DA79AB">
        <w:rPr>
          <w:rFonts w:ascii="TH SarabunPSK" w:hAnsi="TH SarabunPSK" w:cs="TH SarabunPSK"/>
          <w:sz w:val="36"/>
          <w:szCs w:val="36"/>
          <w:cs/>
        </w:rPr>
        <w:t>กรุงเทพ</w:t>
      </w:r>
      <w:r w:rsidR="00DA79AB" w:rsidRPr="00DA79AB">
        <w:rPr>
          <w:rFonts w:ascii="TH SarabunPSK" w:hAnsi="TH SarabunPSK" w:cs="TH SarabunPSK"/>
          <w:sz w:val="36"/>
          <w:szCs w:val="36"/>
        </w:rPr>
        <w:t xml:space="preserve">: </w:t>
      </w:r>
      <w:r w:rsidR="00DA79AB" w:rsidRPr="00DA79AB">
        <w:rPr>
          <w:rFonts w:ascii="TH SarabunPSK" w:hAnsi="TH SarabunPSK" w:cs="TH SarabunPSK"/>
          <w:sz w:val="36"/>
          <w:szCs w:val="36"/>
          <w:cs/>
        </w:rPr>
        <w:t>วิทยาลัยการจัดก</w:t>
      </w:r>
      <w:r>
        <w:rPr>
          <w:rFonts w:ascii="TH SarabunPSK" w:hAnsi="TH SarabunPSK" w:cs="TH SarabunPSK" w:hint="cs"/>
          <w:sz w:val="36"/>
          <w:szCs w:val="36"/>
          <w:cs/>
        </w:rPr>
        <w:t>าร</w:t>
      </w:r>
      <w:r w:rsidR="00DA79AB" w:rsidRPr="00DA79AB">
        <w:rPr>
          <w:rFonts w:ascii="TH SarabunPSK" w:hAnsi="TH SarabunPSK" w:cs="TH SarabunPSK"/>
          <w:sz w:val="36"/>
          <w:szCs w:val="36"/>
          <w:cs/>
        </w:rPr>
        <w:t>มหาวิทยาลัยมหิดล</w:t>
      </w:r>
    </w:p>
    <w:p w14:paraId="59901BE6" w14:textId="77777777" w:rsidR="003D394A" w:rsidRDefault="003D394A" w:rsidP="00DA79AB">
      <w:pPr>
        <w:rPr>
          <w:rFonts w:ascii="TH SarabunPSK" w:hAnsi="TH SarabunPSK" w:cs="TH SarabunPSK"/>
          <w:sz w:val="36"/>
          <w:szCs w:val="36"/>
        </w:rPr>
      </w:pPr>
    </w:p>
    <w:p w14:paraId="5D9A2686" w14:textId="77777777" w:rsidR="003D394A" w:rsidRDefault="003D394A" w:rsidP="00056FE3">
      <w:pPr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5D692077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5AD16F3F" w14:textId="77777777" w:rsidR="00854FE4" w:rsidRDefault="00854FE4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51ECF5D0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2AE449E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E533409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4A5B1C8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E6B33A0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24CA4F7B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542EFF0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55CDF7C0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5E753E73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6AAB214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B4CFF67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CEAF42E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4439C2C0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1B443DF6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2464E28E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28CE0E0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2FA4DC1B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6C6FD997" w14:textId="77777777" w:rsidR="00327D83" w:rsidRDefault="00327D83" w:rsidP="006853B0">
      <w:pPr>
        <w:jc w:val="center"/>
        <w:rPr>
          <w:rFonts w:ascii="TH SarabunPSK" w:hAnsi="TH SarabunPSK" w:cs="TH SarabunPSK"/>
          <w:sz w:val="36"/>
          <w:szCs w:val="36"/>
        </w:rPr>
      </w:pPr>
    </w:p>
    <w:p w14:paraId="304F9697" w14:textId="7B68541D" w:rsidR="00327D83" w:rsidRDefault="00327D8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27D83">
        <w:rPr>
          <w:rFonts w:ascii="TH SarabunPSK" w:hAnsi="TH SarabunPSK" w:cs="TH SarabunPSK" w:hint="cs"/>
          <w:b/>
          <w:bCs/>
          <w:sz w:val="36"/>
          <w:szCs w:val="36"/>
          <w:cs/>
        </w:rPr>
        <w:t>ภาคผนวก</w:t>
      </w:r>
    </w:p>
    <w:p w14:paraId="5A18E6CE" w14:textId="77777777" w:rsidR="00327D83" w:rsidRDefault="00327D8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2C6F498" w14:textId="77777777" w:rsidR="00327D83" w:rsidRDefault="00327D8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E9BA7F" w14:textId="77777777" w:rsidR="00327D83" w:rsidRDefault="00327D8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A3FC8DB" w14:textId="77777777" w:rsidR="00327D83" w:rsidRDefault="00327D8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10535E" w14:textId="77777777" w:rsidR="00327D83" w:rsidRDefault="00327D8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2086C74" w14:textId="77777777" w:rsidR="00941C19" w:rsidRDefault="00941C19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9C0E1E5" w14:textId="77777777" w:rsidR="00941C19" w:rsidRDefault="00941C19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7F27A29" w14:textId="77777777" w:rsidR="00941C19" w:rsidRDefault="00941C19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6011E78" w14:textId="77777777" w:rsidR="00941C19" w:rsidRDefault="00941C19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0C5333D" w14:textId="77777777" w:rsidR="00941C19" w:rsidRDefault="00941C19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ECDC122" w14:textId="77777777" w:rsidR="00941C19" w:rsidRDefault="00941C19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DD81D09" w14:textId="77777777" w:rsidR="00E24136" w:rsidRDefault="00E24136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2F5BFA4" w14:textId="77777777" w:rsidR="00E24136" w:rsidRDefault="00E24136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3A37B0A" w14:textId="77777777" w:rsidR="00E24136" w:rsidRDefault="00E24136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358F000" w14:textId="2BACC268" w:rsidR="00327D83" w:rsidRDefault="00264D64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ภาคผนวก</w:t>
      </w:r>
    </w:p>
    <w:p w14:paraId="76A502F4" w14:textId="77777777" w:rsidR="00264D64" w:rsidRDefault="00264D64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8F9BA5A" w14:textId="6DB25399" w:rsidR="003C4E5F" w:rsidRDefault="003C4E5F" w:rsidP="009F672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ภาคผนวก ก </w:t>
      </w:r>
      <w:r w:rsidR="00070F96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9F6724">
        <w:rPr>
          <w:rFonts w:ascii="TH SarabunPSK" w:hAnsi="TH SarabunPSK" w:cs="TH SarabunPSK" w:hint="cs"/>
          <w:b/>
          <w:bCs/>
          <w:sz w:val="36"/>
          <w:szCs w:val="36"/>
          <w:cs/>
        </w:rPr>
        <w:t>อธิบายการเขียนภาษาไพทอน (</w:t>
      </w:r>
      <w:r w:rsidR="009F6724">
        <w:rPr>
          <w:rFonts w:ascii="TH SarabunPSK" w:hAnsi="TH SarabunPSK" w:cs="TH SarabunPSK"/>
          <w:b/>
          <w:bCs/>
          <w:sz w:val="36"/>
          <w:szCs w:val="36"/>
        </w:rPr>
        <w:t>Python</w:t>
      </w:r>
      <w:r w:rsidR="009F6724">
        <w:rPr>
          <w:rFonts w:ascii="TH SarabunPSK" w:hAnsi="TH SarabunPSK" w:cs="TH SarabunPSK" w:hint="cs"/>
          <w:b/>
          <w:bCs/>
          <w:sz w:val="36"/>
          <w:szCs w:val="36"/>
          <w:cs/>
        </w:rPr>
        <w:t>) ในการศึกษา</w:t>
      </w:r>
    </w:p>
    <w:p w14:paraId="6C249C29" w14:textId="06AF16B9" w:rsidR="009F6724" w:rsidRDefault="00456DE7" w:rsidP="009F6724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06076E95" wp14:editId="765A8FC1">
                <wp:simplePos x="0" y="0"/>
                <wp:positionH relativeFrom="column">
                  <wp:posOffset>838200</wp:posOffset>
                </wp:positionH>
                <wp:positionV relativeFrom="paragraph">
                  <wp:posOffset>2078355</wp:posOffset>
                </wp:positionV>
                <wp:extent cx="4267835" cy="635"/>
                <wp:effectExtent l="0" t="0" r="0" b="0"/>
                <wp:wrapNone/>
                <wp:docPr id="1321357205" name="Text Box 1321357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7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DA9B3" w14:textId="6C3D2664" w:rsidR="00456DE7" w:rsidRPr="00564FB5" w:rsidRDefault="00456DE7" w:rsidP="00456DE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44"/>
                                <w:szCs w:val="44"/>
                              </w:rPr>
                            </w:pP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</w:rPr>
                              <w:instrText xml:space="preserve">SEQ </w:instrTex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instrText>รูปภาพที่</w:instrTex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</w:rPr>
                              <w:instrText>_ \* ARABIC</w:instrTex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CA1AF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22"/>
                                <w:szCs w:val="28"/>
                                <w:cs/>
                              </w:rPr>
                              <w:t>1</w: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t xml:space="preserve"> นำเข้า </w: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</w:rPr>
                              <w:t xml:space="preserve">Library </w: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t>สำหรับ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t>ฟังก์ชัน</w:t>
                            </w:r>
                            <w:r w:rsidRPr="00564FB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2"/>
                                <w:szCs w:val="28"/>
                                <w:cs/>
                              </w:rPr>
                              <w:t>สำเร็จรูป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6076E95" id="_x0000_t202" coordsize="21600,21600" o:spt="202" path="m,l,21600r21600,l21600,xe">
                <v:stroke joinstyle="miter"/>
                <v:path gradientshapeok="t" o:connecttype="rect"/>
              </v:shapetype>
              <v:shape id="Text Box 1321357205" o:spid="_x0000_s1026" type="#_x0000_t202" style="position:absolute;margin-left:66pt;margin-top:163.65pt;width:336.05pt;height:.0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" stroked="f">
                <v:textbox style="mso-fit-shape-to-text:t" inset="0,0,0,0">
                  <w:txbxContent>
                    <w:p w14:paraId="2ECDA9B3" w14:textId="6C3D2664" w:rsidR="00456DE7" w:rsidRPr="00564FB5" w:rsidRDefault="00456DE7" w:rsidP="00456DE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44"/>
                          <w:szCs w:val="44"/>
                        </w:rPr>
                      </w:pP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t xml:space="preserve">รูปภาพที่ </w: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fldChar w:fldCharType="begin"/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instrText xml:space="preserve"> </w:instrTex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</w:rPr>
                        <w:instrText xml:space="preserve">SEQ </w:instrTex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instrText>รูปภาพที่</w:instrTex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</w:rPr>
                        <w:instrText>_ \* ARABIC</w:instrTex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instrText xml:space="preserve"> </w:instrTex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fldChar w:fldCharType="separate"/>
                      </w:r>
                      <w:r w:rsidR="00CA1AF7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22"/>
                          <w:szCs w:val="28"/>
                          <w:cs/>
                        </w:rPr>
                        <w:t>1</w: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fldChar w:fldCharType="end"/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t xml:space="preserve"> นำเข้า </w: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</w:rPr>
                        <w:t xml:space="preserve">Library </w: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t>สำหรับ</w:t>
                      </w:r>
                      <w:r w:rsidR="0083006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t>ฟังก์ชัน</w:t>
                      </w:r>
                      <w:r w:rsidRPr="00564FB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2"/>
                          <w:szCs w:val="28"/>
                          <w:cs/>
                        </w:rPr>
                        <w:t>สำเร็จรูป</w:t>
                      </w:r>
                    </w:p>
                  </w:txbxContent>
                </v:textbox>
              </v:shape>
            </w:pict>
          </mc:Fallback>
        </mc:AlternateContent>
      </w:r>
      <w:r w:rsidR="00870947" w:rsidRPr="00870947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2" behindDoc="0" locked="0" layoutInCell="1" allowOverlap="1" wp14:anchorId="4B35BBFC" wp14:editId="5E08E660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4267972" cy="1764030"/>
            <wp:effectExtent l="19050" t="19050" r="18415" b="26670"/>
            <wp:wrapNone/>
            <wp:docPr id="88571267" name="Picture 8857126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1267" name="Picture 1" descr="A screen shot of a computer cod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972" cy="176403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BC18E" w14:textId="30B86F2F" w:rsidR="009F6724" w:rsidRDefault="009F6724" w:rsidP="009F6724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354C8239" w14:textId="1361E7CF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1FEF033" w14:textId="77777777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AB580F" w14:textId="1126FFE4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8CC8F17" w14:textId="4BB9EE2F" w:rsidR="009F6724" w:rsidRDefault="009F6724" w:rsidP="009F67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747363" w14:textId="2034E9F5" w:rsidR="009F6724" w:rsidRDefault="009F6724" w:rsidP="009F67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9E93E9B" w14:textId="08B39A1D" w:rsidR="001F0B0E" w:rsidRDefault="00456DE7" w:rsidP="009F672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5922EF0F" wp14:editId="0CC80D6C">
                <wp:simplePos x="0" y="0"/>
                <wp:positionH relativeFrom="column">
                  <wp:posOffset>819150</wp:posOffset>
                </wp:positionH>
                <wp:positionV relativeFrom="paragraph">
                  <wp:posOffset>2696845</wp:posOffset>
                </wp:positionV>
                <wp:extent cx="4307840" cy="635"/>
                <wp:effectExtent l="0" t="0" r="0" b="0"/>
                <wp:wrapNone/>
                <wp:docPr id="2047475024" name="Text Box 20474750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7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294394" w14:textId="1F6E7F0A" w:rsidR="00456DE7" w:rsidRPr="007E1ABB" w:rsidRDefault="00456DE7" w:rsidP="00456DE7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7E1AB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รูปภาพที่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2  </w:t>
                            </w:r>
                            <w:r w:rsidRPr="007E1AB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กำหนดช่วงเวลาของชุดข้อมูลดัชนีในการศึกษา</w:t>
                            </w:r>
                          </w:p>
                          <w:p w14:paraId="10431F83" w14:textId="4112663F" w:rsidR="00456DE7" w:rsidRPr="00EB4E5D" w:rsidRDefault="00456DE7" w:rsidP="00456DE7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noProof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2EF0F" id="Text Box 2047475024" o:spid="_x0000_s1027" type="#_x0000_t202" style="position:absolute;left:0;text-align:left;margin-left:64.5pt;margin-top:212.35pt;width:339.2pt;height:.05pt;z-index:2516582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" stroked="f">
                <v:textbox style="mso-fit-shape-to-text:t" inset="0,0,0,0">
                  <w:txbxContent>
                    <w:p w14:paraId="63294394" w14:textId="1F6E7F0A" w:rsidR="00456DE7" w:rsidRPr="007E1ABB" w:rsidRDefault="00456DE7" w:rsidP="00456DE7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7E1AB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รูปภาพที่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2  </w:t>
                      </w:r>
                      <w:r w:rsidRPr="007E1AB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กำหนดช่วงเวลาของชุดข้อมูลดัชนีในการศึกษา</w:t>
                      </w:r>
                    </w:p>
                    <w:p w14:paraId="10431F83" w14:textId="4112663F" w:rsidR="00456DE7" w:rsidRPr="00EB4E5D" w:rsidRDefault="00456DE7" w:rsidP="00456DE7">
                      <w:pPr>
                        <w:pStyle w:val="Caption"/>
                        <w:rPr>
                          <w:rFonts w:ascii="TH SarabunPSK" w:hAnsi="TH SarabunPSK" w:cs="TH SarabunPSK"/>
                          <w:noProof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70947" w:rsidRPr="0087094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3" behindDoc="0" locked="0" layoutInCell="1" allowOverlap="1" wp14:anchorId="4511E6C1" wp14:editId="4A387C38">
            <wp:simplePos x="0" y="0"/>
            <wp:positionH relativeFrom="margin">
              <wp:align>center</wp:align>
            </wp:positionH>
            <wp:positionV relativeFrom="paragraph">
              <wp:posOffset>137795</wp:posOffset>
            </wp:positionV>
            <wp:extent cx="4308008" cy="2501900"/>
            <wp:effectExtent l="19050" t="19050" r="16510" b="12700"/>
            <wp:wrapNone/>
            <wp:docPr id="1144367099" name="Picture 114436709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67099" name="Picture 1" descr="A screenshot of a computer cod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8008" cy="25019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46CACE" w14:textId="5DE3F4D1" w:rsidR="009F6724" w:rsidRDefault="009F6724" w:rsidP="009F67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4939614" w14:textId="2C5334A4" w:rsidR="009F6724" w:rsidRDefault="009F6724" w:rsidP="009F67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5427F90" w14:textId="77777777" w:rsidR="009F6724" w:rsidRDefault="009F6724" w:rsidP="009F6724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A71A9E8" w14:textId="77777777" w:rsidR="009F6724" w:rsidRPr="009F6724" w:rsidRDefault="009F6724" w:rsidP="009F6724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714162DF" w14:textId="77777777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97FFE6" w14:textId="77777777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A232C0" w14:textId="7424E634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8D00036" w14:textId="0959D577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5211199" w14:textId="1B168E58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1B7581E" w14:textId="5A6EB116" w:rsidR="003C4E5F" w:rsidRPr="009F6724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CCC5CA" w14:textId="77777777" w:rsidR="00E65C51" w:rsidRDefault="00E65C5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EC9A47" w14:textId="77777777" w:rsidR="00E65C51" w:rsidRPr="009F6724" w:rsidRDefault="00E65C5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37A517D" w14:textId="0BE5E209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F71515" w14:textId="77381F08" w:rsidR="003C4E5F" w:rsidRDefault="009D3C1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936BA4">
        <w:rPr>
          <w:rFonts w:ascii="TH SarabunPSK" w:hAnsi="TH SarabunPSK" w:cs="TH SarabunPSK"/>
          <w:b/>
          <w:bCs/>
          <w:noProof/>
          <w:sz w:val="36"/>
          <w:szCs w:val="36"/>
          <w:cs/>
        </w:rPr>
        <w:lastRenderedPageBreak/>
        <w:drawing>
          <wp:anchor distT="0" distB="0" distL="114300" distR="114300" simplePos="0" relativeHeight="251658241" behindDoc="0" locked="0" layoutInCell="1" allowOverlap="1" wp14:anchorId="544E11B1" wp14:editId="53298B2B">
            <wp:simplePos x="0" y="0"/>
            <wp:positionH relativeFrom="margin">
              <wp:align>center</wp:align>
            </wp:positionH>
            <wp:positionV relativeFrom="paragraph">
              <wp:posOffset>-181596</wp:posOffset>
            </wp:positionV>
            <wp:extent cx="4857750" cy="4608195"/>
            <wp:effectExtent l="19050" t="19050" r="19050" b="20955"/>
            <wp:wrapNone/>
            <wp:docPr id="1402777326" name="Picture 14027773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77326" name="Picture 1" descr="A screenshot of a computer scree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6081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135DC" w14:textId="0236466B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51AE9A4" w14:textId="77777777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97E215F" w14:textId="77777777" w:rsidR="003C4E5F" w:rsidRDefault="003C4E5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B71A04" w14:textId="77777777" w:rsidR="001F0B0E" w:rsidRDefault="001F0B0E" w:rsidP="001F0B0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             </w:t>
      </w:r>
    </w:p>
    <w:p w14:paraId="2BB86B18" w14:textId="77777777" w:rsidR="00936BA4" w:rsidRDefault="001F0B0E" w:rsidP="001F0B0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</w:t>
      </w:r>
    </w:p>
    <w:p w14:paraId="2628EC93" w14:textId="77777777" w:rsidR="00936BA4" w:rsidRDefault="00936BA4" w:rsidP="001F0B0E">
      <w:pPr>
        <w:rPr>
          <w:rFonts w:ascii="TH SarabunPSK" w:hAnsi="TH SarabunPSK" w:cs="TH SarabunPSK"/>
          <w:sz w:val="32"/>
          <w:szCs w:val="32"/>
          <w:cs/>
        </w:rPr>
      </w:pPr>
    </w:p>
    <w:p w14:paraId="3E6259B2" w14:textId="6294DA16" w:rsidR="00936BA4" w:rsidRDefault="00936BA4" w:rsidP="001F0B0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</w:t>
      </w:r>
    </w:p>
    <w:p w14:paraId="79122AF3" w14:textId="0533CC92" w:rsidR="009F6724" w:rsidRDefault="00936BA4" w:rsidP="001F0B0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</w:t>
      </w:r>
    </w:p>
    <w:p w14:paraId="3C56FD9C" w14:textId="228B0BCF" w:rsidR="00936BA4" w:rsidRDefault="00936BA4" w:rsidP="001F0B0E">
      <w:pPr>
        <w:rPr>
          <w:rFonts w:ascii="TH SarabunPSK" w:hAnsi="TH SarabunPSK" w:cs="TH SarabunPSK"/>
          <w:sz w:val="32"/>
          <w:szCs w:val="32"/>
        </w:rPr>
      </w:pPr>
    </w:p>
    <w:p w14:paraId="392DD0D8" w14:textId="1625CB6F" w:rsidR="009F6724" w:rsidRDefault="00936BA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</w:p>
    <w:p w14:paraId="3AAAED94" w14:textId="5B9D64E2" w:rsidR="00936BA4" w:rsidRDefault="00936BA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478DD40" w14:textId="51B32291" w:rsidR="009F6724" w:rsidRDefault="009D3C1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2AA3C66A" wp14:editId="2D5B73C6">
                <wp:simplePos x="0" y="0"/>
                <wp:positionH relativeFrom="margin">
                  <wp:posOffset>555430</wp:posOffset>
                </wp:positionH>
                <wp:positionV relativeFrom="paragraph">
                  <wp:posOffset>112541</wp:posOffset>
                </wp:positionV>
                <wp:extent cx="4857750" cy="635"/>
                <wp:effectExtent l="0" t="0" r="0" b="0"/>
                <wp:wrapNone/>
                <wp:docPr id="1270910980" name="Text Box 1270910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DA63FB" w14:textId="2F56F93D" w:rsidR="00AE01DD" w:rsidRPr="007E1ABB" w:rsidRDefault="00AE01DD" w:rsidP="00AE01D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  <w:cs/>
                              </w:rPr>
                            </w:pPr>
                            <w:r w:rsidRPr="007E1AB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3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โหลดชุดข้อมูลในการศึกษา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3C66A" id="Text Box 1270910980" o:spid="_x0000_s1028" type="#_x0000_t202" style="position:absolute;margin-left:43.75pt;margin-top:8.85pt;width:382.5pt;height:.05pt;z-index:2516582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" stroked="f">
                <v:textbox style="mso-fit-shape-to-text:t" inset="0,0,0,0">
                  <w:txbxContent>
                    <w:p w14:paraId="23DA63FB" w14:textId="2F56F93D" w:rsidR="00AE01DD" w:rsidRPr="007E1ABB" w:rsidRDefault="00AE01DD" w:rsidP="00AE01D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  <w:cs/>
                        </w:rPr>
                      </w:pPr>
                      <w:r w:rsidRPr="007E1AB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7E1AB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3 </w:t>
                      </w:r>
                      <w:r w:rsidRPr="007E1AB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โหลดชุดข้อมูลในการศึกษา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D026C8" w14:textId="0DE42214" w:rsidR="009F6724" w:rsidRDefault="009D3C1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F6373E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44" behindDoc="0" locked="0" layoutInCell="1" allowOverlap="1" wp14:anchorId="3C526095" wp14:editId="70D3E3D9">
            <wp:simplePos x="0" y="0"/>
            <wp:positionH relativeFrom="margin">
              <wp:posOffset>472384</wp:posOffset>
            </wp:positionH>
            <wp:positionV relativeFrom="paragraph">
              <wp:posOffset>269875</wp:posOffset>
            </wp:positionV>
            <wp:extent cx="4837430" cy="2326005"/>
            <wp:effectExtent l="19050" t="19050" r="20320" b="17145"/>
            <wp:wrapNone/>
            <wp:docPr id="1057559931" name="Picture 1057559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5993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23260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24998D" w14:textId="1B9DC03A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82952A9" w14:textId="77777777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8BABDD" w14:textId="21E604A4" w:rsidR="00936BA4" w:rsidRDefault="001F0B0E" w:rsidP="001F0B0E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                             </w:t>
      </w:r>
    </w:p>
    <w:p w14:paraId="72DCBF13" w14:textId="77777777" w:rsidR="00D93E72" w:rsidRDefault="00D93E72" w:rsidP="00F6373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FB224A" w14:textId="465DB490" w:rsidR="00D93E72" w:rsidRDefault="00D93E72" w:rsidP="00F6373E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FA67E6A" w14:textId="5BE8D74C" w:rsidR="00D93E72" w:rsidRPr="001F0B0E" w:rsidRDefault="00D93E72" w:rsidP="00F6373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71811C57" w14:textId="57E44EB3" w:rsidR="009F6724" w:rsidRDefault="007046E3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59CA1F7B" wp14:editId="354E9ABB">
                <wp:simplePos x="0" y="0"/>
                <wp:positionH relativeFrom="column">
                  <wp:posOffset>555722</wp:posOffset>
                </wp:positionH>
                <wp:positionV relativeFrom="paragraph">
                  <wp:posOffset>68140</wp:posOffset>
                </wp:positionV>
                <wp:extent cx="4837430" cy="353291"/>
                <wp:effectExtent l="0" t="0" r="1270" b="8890"/>
                <wp:wrapNone/>
                <wp:docPr id="823714446" name="Text Box 823714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7430" cy="3532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F3D31F" w14:textId="31BD0F83" w:rsidR="00D93E72" w:rsidRPr="007E1ABB" w:rsidRDefault="00D93E72" w:rsidP="00D93E7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รูปภาพที่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4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สร้าง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ฟังก์ชัน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การคำนวนการซื้อดัชนีแล้วถือไว้</w:t>
                            </w:r>
                          </w:p>
                          <w:p w14:paraId="74340AE7" w14:textId="30F742CD" w:rsidR="00D93E72" w:rsidRPr="00DE07F2" w:rsidRDefault="00D93E72" w:rsidP="00D93E72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noProof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A1F7B" id="Text Box 823714446" o:spid="_x0000_s1029" type="#_x0000_t202" style="position:absolute;margin-left:43.75pt;margin-top:5.35pt;width:380.9pt;height:27.8pt;z-index:25165824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" stroked="f">
                <v:textbox inset="0,0,0,0">
                  <w:txbxContent>
                    <w:p w14:paraId="7CF3D31F" w14:textId="31BD0F83" w:rsidR="00D93E72" w:rsidRPr="007E1ABB" w:rsidRDefault="00D93E72" w:rsidP="00D93E72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รูปภาพที่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4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สร้าง</w:t>
                      </w:r>
                      <w:r w:rsidR="0083006E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ฟังก์ชัน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การคำนวนการซื้อดัชนีแล้วถือไว้</w:t>
                      </w:r>
                    </w:p>
                    <w:p w14:paraId="74340AE7" w14:textId="30F742CD" w:rsidR="00D93E72" w:rsidRPr="00DE07F2" w:rsidRDefault="00D93E72" w:rsidP="00D93E72">
                      <w:pPr>
                        <w:pStyle w:val="Caption"/>
                        <w:rPr>
                          <w:rFonts w:ascii="TH SarabunPSK" w:hAnsi="TH SarabunPSK" w:cs="TH SarabunPSK"/>
                          <w:b/>
                          <w:bCs/>
                          <w:noProof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2278752D" w14:textId="15D747CD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910C93" w14:textId="3CA5F9EC" w:rsidR="00F6373E" w:rsidRDefault="00F6373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622AB6C" w14:textId="559C1992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C053F9" w14:textId="4671B185" w:rsidR="00D91AEA" w:rsidRDefault="00D91AE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F6373E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245" behindDoc="0" locked="0" layoutInCell="1" allowOverlap="1" wp14:anchorId="023F1D6A" wp14:editId="3B94BFD8">
            <wp:simplePos x="0" y="0"/>
            <wp:positionH relativeFrom="margin">
              <wp:align>center</wp:align>
            </wp:positionH>
            <wp:positionV relativeFrom="paragraph">
              <wp:posOffset>-168275</wp:posOffset>
            </wp:positionV>
            <wp:extent cx="4849495" cy="1013460"/>
            <wp:effectExtent l="19050" t="19050" r="27305" b="15240"/>
            <wp:wrapNone/>
            <wp:docPr id="1500988487" name="Picture 150098848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88487" name="Picture 1" descr="A screen shot of a computer cod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495" cy="10134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93471" w14:textId="77777777" w:rsidR="00D91AEA" w:rsidRDefault="00D91A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0ABB1C" w14:textId="21625951" w:rsidR="00670765" w:rsidRDefault="007046E3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1291230A" wp14:editId="6B6D5374">
                <wp:simplePos x="0" y="0"/>
                <wp:positionH relativeFrom="column">
                  <wp:posOffset>425890</wp:posOffset>
                </wp:positionH>
                <wp:positionV relativeFrom="paragraph">
                  <wp:posOffset>166321</wp:posOffset>
                </wp:positionV>
                <wp:extent cx="4849495" cy="332509"/>
                <wp:effectExtent l="0" t="0" r="8255" b="0"/>
                <wp:wrapNone/>
                <wp:docPr id="333177435" name="Text Box 333177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495" cy="33250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2E5B27" w14:textId="7CF78581" w:rsidR="00D93E72" w:rsidRPr="007E1ABB" w:rsidRDefault="00D93E72" w:rsidP="00D93E7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รูปภาพที่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5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สร้าง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ฟังก์ชัน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Dict</w:t>
                            </w:r>
                            <w:r w:rsidR="00D91AEA">
                              <w:rPr>
                                <w:rFonts w:ascii="TH SarabunPSK" w:hAnsi="TH SarabunPSK" w:cs="TH SarabunPSK"/>
                                <w:sz w:val="28"/>
                              </w:rPr>
                              <w:t>ionary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เพื่อเก็บค่าข้อมูลของการคำนวนการซื้อดัชนีและถือไว้</w:t>
                            </w:r>
                          </w:p>
                          <w:p w14:paraId="7FC3FD9C" w14:textId="5F6BEFC3" w:rsidR="00D93E72" w:rsidRPr="007E1ABB" w:rsidRDefault="00D93E72" w:rsidP="00D93E72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noProof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1230A" id="Text Box 333177435" o:spid="_x0000_s1030" type="#_x0000_t202" style="position:absolute;margin-left:33.55pt;margin-top:13.1pt;width:381.85pt;height:26.2pt;z-index:25165825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" stroked="f">
                <v:textbox inset="0,0,0,0">
                  <w:txbxContent>
                    <w:p w14:paraId="7A2E5B27" w14:textId="7CF78581" w:rsidR="00D93E72" w:rsidRPr="007E1ABB" w:rsidRDefault="00D93E72" w:rsidP="00D93E72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รูปภาพที่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5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สร้าง</w:t>
                      </w:r>
                      <w:r w:rsidR="0083006E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ฟังก์ชัน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 Dict</w:t>
                      </w:r>
                      <w:r w:rsidR="00D91AEA">
                        <w:rPr>
                          <w:rFonts w:ascii="TH SarabunPSK" w:hAnsi="TH SarabunPSK" w:cs="TH SarabunPSK"/>
                          <w:sz w:val="28"/>
                        </w:rPr>
                        <w:t>ionary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เพื่อเก็บค่าข้อมูลของการคำนวนการซื้อดัชนีและถือไว้</w:t>
                      </w:r>
                    </w:p>
                    <w:p w14:paraId="7FC3FD9C" w14:textId="5F6BEFC3" w:rsidR="00D93E72" w:rsidRPr="007E1ABB" w:rsidRDefault="00D93E72" w:rsidP="00D93E72">
                      <w:pPr>
                        <w:pStyle w:val="Caption"/>
                        <w:rPr>
                          <w:rFonts w:ascii="TH SarabunPSK" w:hAnsi="TH SarabunPSK" w:cs="TH SarabunPSK"/>
                          <w:noProof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7E4900" w14:textId="1BFA24F8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A6B292" w14:textId="3135DB15" w:rsidR="009F6724" w:rsidRDefault="00D91AE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70765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51" behindDoc="0" locked="0" layoutInCell="1" allowOverlap="1" wp14:anchorId="1D092042" wp14:editId="0BA99F0D">
            <wp:simplePos x="0" y="0"/>
            <wp:positionH relativeFrom="margin">
              <wp:align>center</wp:align>
            </wp:positionH>
            <wp:positionV relativeFrom="paragraph">
              <wp:posOffset>137160</wp:posOffset>
            </wp:positionV>
            <wp:extent cx="4834705" cy="2383260"/>
            <wp:effectExtent l="19050" t="19050" r="23495" b="17145"/>
            <wp:wrapNone/>
            <wp:docPr id="237865604" name="Picture 23786560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65604" name="Picture 1" descr="A screenshot of a computer cod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705" cy="23832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82FF9D" w14:textId="0D87E3AB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F1A88D" w14:textId="77777777" w:rsidR="009F6724" w:rsidRPr="00466365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4CB23E5" w14:textId="77777777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F0672C" w14:textId="77777777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9309A75" w14:textId="26487A68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B6F5FEC" w14:textId="458CB329" w:rsidR="0032592B" w:rsidRDefault="00D91AEA" w:rsidP="00F12CF6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544F8AC9" wp14:editId="41C1FB65">
                <wp:simplePos x="0" y="0"/>
                <wp:positionH relativeFrom="margin">
                  <wp:align>center</wp:align>
                </wp:positionH>
                <wp:positionV relativeFrom="paragraph">
                  <wp:posOffset>303188</wp:posOffset>
                </wp:positionV>
                <wp:extent cx="4834255" cy="311727"/>
                <wp:effectExtent l="0" t="0" r="4445" b="0"/>
                <wp:wrapNone/>
                <wp:docPr id="629619866" name="Text Box 629619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4255" cy="3117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0DDB83" w14:textId="225AC532" w:rsidR="00670765" w:rsidRPr="007E1ABB" w:rsidRDefault="00670765" w:rsidP="006707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</w:pP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รูปภาพที่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6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สร้างฟังกชันตารางสรุปข้อมูลผลการศึกษา</w:t>
                            </w:r>
                            <w:r w:rsidRPr="007E1AB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ของกลยุทธ์</w:t>
                            </w:r>
                            <w:r w:rsidR="00912D11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ซื้อแ</w:t>
                            </w:r>
                            <w:r w:rsidR="009D3C18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ล้ว</w:t>
                            </w:r>
                            <w:r w:rsidR="00912D11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ถือ</w:t>
                            </w:r>
                            <w:r w:rsidRPr="007E1ABB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ไว้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 </w:t>
                            </w:r>
                          </w:p>
                          <w:p w14:paraId="636C6508" w14:textId="78AB1E95" w:rsidR="00670765" w:rsidRPr="00F43BCD" w:rsidRDefault="00670765" w:rsidP="00670765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F8AC9" id="Text Box 629619866" o:spid="_x0000_s1031" type="#_x0000_t202" style="position:absolute;margin-left:0;margin-top:23.85pt;width:380.65pt;height:24.55pt;z-index:2516582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" stroked="f">
                <v:textbox inset="0,0,0,0">
                  <w:txbxContent>
                    <w:p w14:paraId="520DDB83" w14:textId="225AC532" w:rsidR="00670765" w:rsidRPr="007E1ABB" w:rsidRDefault="00670765" w:rsidP="00670765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cs/>
                        </w:rPr>
                      </w:pP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รูปภาพที่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 6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สร้างฟังกชันตารางสรุปข้อมูลผลการศึกษา</w:t>
                      </w:r>
                      <w:r w:rsidRPr="007E1AB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ของกลยุทธ์</w:t>
                      </w:r>
                      <w:r w:rsidR="00912D11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ซื้อแ</w:t>
                      </w:r>
                      <w:r w:rsidR="009D3C18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ล้ว</w:t>
                      </w:r>
                      <w:r w:rsidR="00912D11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ถือ</w:t>
                      </w:r>
                      <w:r w:rsidRPr="007E1ABB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ไว้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 </w:t>
                      </w:r>
                    </w:p>
                    <w:p w14:paraId="636C6508" w14:textId="78AB1E95" w:rsidR="00670765" w:rsidRPr="00F43BCD" w:rsidRDefault="00670765" w:rsidP="00670765">
                      <w:pPr>
                        <w:pStyle w:val="Caption"/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0F91E5" w14:textId="3D7DB0EC" w:rsidR="00C474F7" w:rsidRDefault="00C474F7" w:rsidP="00F12CF6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</w:t>
      </w:r>
    </w:p>
    <w:p w14:paraId="28FD04A2" w14:textId="2B7CF9F9" w:rsidR="009F6724" w:rsidRDefault="00D91AE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7076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53" behindDoc="0" locked="0" layoutInCell="1" allowOverlap="1" wp14:anchorId="4A525C08" wp14:editId="1C88D2BA">
            <wp:simplePos x="0" y="0"/>
            <wp:positionH relativeFrom="margin">
              <wp:align>center</wp:align>
            </wp:positionH>
            <wp:positionV relativeFrom="paragraph">
              <wp:posOffset>290167</wp:posOffset>
            </wp:positionV>
            <wp:extent cx="4834372" cy="2197677"/>
            <wp:effectExtent l="19050" t="19050" r="23495" b="12700"/>
            <wp:wrapNone/>
            <wp:docPr id="122139590" name="Picture 12213959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9590" name="Picture 1" descr="A screenshot of a computer cod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372" cy="219767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554EE" w14:textId="1EFE450F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3F7F3EC" w14:textId="239BCFBB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E827EC" w14:textId="77777777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A40A0C4" w14:textId="249230CA" w:rsidR="009F6724" w:rsidRDefault="009F672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578D5B3" w14:textId="46C2E724" w:rsidR="009F6724" w:rsidRDefault="008E4C65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</w:p>
    <w:p w14:paraId="1945638E" w14:textId="0496D733" w:rsidR="009F6724" w:rsidRDefault="00D91AE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490A07DD" wp14:editId="19DDEBA1">
                <wp:simplePos x="0" y="0"/>
                <wp:positionH relativeFrom="margin">
                  <wp:align>center</wp:align>
                </wp:positionH>
                <wp:positionV relativeFrom="paragraph">
                  <wp:posOffset>260790</wp:posOffset>
                </wp:positionV>
                <wp:extent cx="4834255" cy="553720"/>
                <wp:effectExtent l="0" t="0" r="4445" b="0"/>
                <wp:wrapNone/>
                <wp:docPr id="1962464798" name="Text Box 1962464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4255" cy="553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3FE34" w14:textId="10B13E64" w:rsidR="00670765" w:rsidRPr="007E1ABB" w:rsidRDefault="00670765" w:rsidP="0067076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</w:rPr>
                            </w:pP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รูปภาพที่ 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7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สร้างฟังกชันตารางสรุปข้อมูลผลการศึกษากลยุทธ์</w:t>
                            </w:r>
                            <w:r w:rsidR="00912D11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ซื้อและถือ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ไว้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                              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(ค่าเฉลี่ย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ค่าเบี่ยงเบนมาตรฐาน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,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ค่า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Skewness,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ค่า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>Kurtosis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)</w:t>
                            </w:r>
                          </w:p>
                          <w:p w14:paraId="6383267E" w14:textId="7C3C1297" w:rsidR="00670765" w:rsidRPr="007E1ABB" w:rsidRDefault="00670765" w:rsidP="00670765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A07DD" id="Text Box 1962464798" o:spid="_x0000_s1032" type="#_x0000_t202" style="position:absolute;margin-left:0;margin-top:20.55pt;width:380.65pt;height:43.6pt;z-index:25165825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" stroked="f">
                <v:textbox inset="0,0,0,0">
                  <w:txbxContent>
                    <w:p w14:paraId="6803FE34" w14:textId="10B13E64" w:rsidR="00670765" w:rsidRPr="007E1ABB" w:rsidRDefault="00670765" w:rsidP="00670765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</w:rPr>
                      </w:pP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รูปภาพที่ 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7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สร้างฟังกชันตารางสรุปข้อมูลผลการศึกษากลยุทธ์</w:t>
                      </w:r>
                      <w:r w:rsidR="00912D11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ซื้อและถือ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ไว้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                               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(ค่าเฉลี่ย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ค่าเบี่ยงเบนมาตรฐาน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,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ค่า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Skewness,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ค่า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>Kurtosis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)</w:t>
                      </w:r>
                    </w:p>
                    <w:p w14:paraId="6383267E" w14:textId="7C3C1297" w:rsidR="00670765" w:rsidRPr="007E1ABB" w:rsidRDefault="00670765" w:rsidP="00670765">
                      <w:pPr>
                        <w:pStyle w:val="Caption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B386B0C" w14:textId="1EFF7DD9" w:rsidR="009D3C18" w:rsidRDefault="009D3C1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544AF8" w14:textId="11A13985" w:rsidR="009D3C18" w:rsidRDefault="009D3C1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F1DDC9" w14:textId="3843BBAB" w:rsidR="009D3C18" w:rsidRDefault="009D3C1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652FEF7" w14:textId="5ED4A823" w:rsidR="009D3C18" w:rsidRDefault="009D3C1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F0E0B4" w14:textId="227704B9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4AFCE088" wp14:editId="5F4C77D4">
                <wp:simplePos x="0" y="0"/>
                <wp:positionH relativeFrom="column">
                  <wp:posOffset>436880</wp:posOffset>
                </wp:positionH>
                <wp:positionV relativeFrom="paragraph">
                  <wp:posOffset>3060065</wp:posOffset>
                </wp:positionV>
                <wp:extent cx="4867275" cy="635"/>
                <wp:effectExtent l="0" t="0" r="0" b="0"/>
                <wp:wrapNone/>
                <wp:docPr id="70979428" name="Text Box 70979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B550C2" w14:textId="2378E8AC" w:rsidR="0036102F" w:rsidRPr="00971471" w:rsidRDefault="0036102F" w:rsidP="00971471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</w:pPr>
                            <w:r w:rsidRPr="0097147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97147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8 </w:t>
                            </w:r>
                            <w:r w:rsidRPr="0097147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ตารางผลลัพธ์ของข้อมูล</w:t>
                            </w:r>
                            <w:r w:rsidR="006E735F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อัตราผลตอบแทน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FCE088" id="Text Box 70979428" o:spid="_x0000_s1033" type="#_x0000_t202" style="position:absolute;margin-left:34.4pt;margin-top:240.95pt;width:383.25pt;height:.05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eu/GwIAAD8EAAAOAAAAZHJzL2Uyb0RvYy54bWysU8Fu2zAMvQ/YPwi6L06yNS2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" stroked="f">
                <v:textbox style="mso-fit-shape-to-text:t" inset="0,0,0,0">
                  <w:txbxContent>
                    <w:p w14:paraId="26B550C2" w14:textId="2378E8AC" w:rsidR="0036102F" w:rsidRPr="00971471" w:rsidRDefault="0036102F" w:rsidP="00971471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</w:pPr>
                      <w:r w:rsidRPr="0097147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97147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8 </w:t>
                      </w:r>
                      <w:r w:rsidRPr="0097147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ตารางผลลัพธ์ของข้อมูล</w:t>
                      </w:r>
                      <w:r w:rsidR="006E735F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อัตราผลตอบแทน</w:t>
                      </w:r>
                    </w:p>
                  </w:txbxContent>
                </v:textbox>
              </v:shape>
            </w:pict>
          </mc:Fallback>
        </mc:AlternateContent>
      </w:r>
      <w:r w:rsidRPr="0036102F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85" behindDoc="0" locked="0" layoutInCell="1" allowOverlap="1" wp14:anchorId="3C63F7DF" wp14:editId="27327035">
            <wp:simplePos x="0" y="0"/>
            <wp:positionH relativeFrom="margin">
              <wp:align>center</wp:align>
            </wp:positionH>
            <wp:positionV relativeFrom="paragraph">
              <wp:posOffset>-127248</wp:posOffset>
            </wp:positionV>
            <wp:extent cx="4867799" cy="3130509"/>
            <wp:effectExtent l="19050" t="19050" r="9525" b="13335"/>
            <wp:wrapNone/>
            <wp:docPr id="723142848" name="Picture 7231428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42848" name="Picture 1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799" cy="3130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6B069D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83D079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C783CE7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DB90DB3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11CFA8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3D9DDEB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F66F9B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7DEA74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E97BA00" w14:textId="1A711D54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2C0D3F9" w14:textId="1D7980E4" w:rsidR="0036102F" w:rsidRDefault="009A497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2700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87" behindDoc="0" locked="0" layoutInCell="1" allowOverlap="1" wp14:anchorId="301696F5" wp14:editId="498C0B97">
            <wp:simplePos x="0" y="0"/>
            <wp:positionH relativeFrom="margin">
              <wp:posOffset>432435</wp:posOffset>
            </wp:positionH>
            <wp:positionV relativeFrom="paragraph">
              <wp:posOffset>21010</wp:posOffset>
            </wp:positionV>
            <wp:extent cx="4877444" cy="2901039"/>
            <wp:effectExtent l="19050" t="19050" r="18415" b="13970"/>
            <wp:wrapNone/>
            <wp:docPr id="33027301" name="Picture 3302730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7301" name="Picture 1" descr="A screenshot of a computer cod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44" cy="290103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6AB12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E3645E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E62C9E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DEC0B3" w14:textId="77777777" w:rsidR="0036102F" w:rsidRDefault="0036102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2E785C5" w14:textId="77777777" w:rsidR="004A16C7" w:rsidRDefault="004A16C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6585C3" w14:textId="77777777" w:rsidR="004A16C7" w:rsidRDefault="004A16C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4BD8D06" w14:textId="6FF1B3D6" w:rsidR="004A16C7" w:rsidRDefault="009A497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2B7C1A85" wp14:editId="50661772">
                <wp:simplePos x="0" y="0"/>
                <wp:positionH relativeFrom="margin">
                  <wp:posOffset>492456</wp:posOffset>
                </wp:positionH>
                <wp:positionV relativeFrom="paragraph">
                  <wp:posOffset>310571</wp:posOffset>
                </wp:positionV>
                <wp:extent cx="4760049" cy="332579"/>
                <wp:effectExtent l="0" t="0" r="2540" b="0"/>
                <wp:wrapNone/>
                <wp:docPr id="475415360" name="Text Box 475415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0049" cy="33257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420986" w14:textId="52C3D5F4" w:rsidR="009A497A" w:rsidRPr="0062700C" w:rsidRDefault="009A497A" w:rsidP="009A49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201DC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สร้างฟังกชัน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กลยุทธ์การซื้อขายตามดัชนีบ่งชี้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MACD Rule 1 &amp; Rule 2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C1A85" id="Text Box 475415360" o:spid="_x0000_s1034" type="#_x0000_t202" style="position:absolute;margin-left:38.8pt;margin-top:24.45pt;width:374.8pt;height:26.2pt;z-index:25165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" stroked="f">
                <v:textbox inset="0,0,0,0">
                  <w:txbxContent>
                    <w:p w14:paraId="6F420986" w14:textId="52C3D5F4" w:rsidR="009A497A" w:rsidRPr="0062700C" w:rsidRDefault="009A497A" w:rsidP="009A49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201DC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 </w:t>
                      </w: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สร้างฟังกชัน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กลยุทธ์การซื้อขายตามดัชนีบ่งชี้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MACD Rule 1 &amp; Rule 2 (1)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B1F10F3" w14:textId="0257735F" w:rsidR="004A16C7" w:rsidRDefault="004A16C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379B4A5" w14:textId="77777777" w:rsidR="004A16C7" w:rsidRDefault="004A16C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F35DE6" w14:textId="77777777" w:rsidR="004A16C7" w:rsidRDefault="004A16C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59CC0E" w14:textId="77777777" w:rsidR="004A16C7" w:rsidRDefault="004A16C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1FFAD4" w14:textId="77777777" w:rsidR="004A16C7" w:rsidRDefault="004A16C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08B8CA" w14:textId="66401930" w:rsidR="004A16C7" w:rsidRDefault="007702C9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2700C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289" behindDoc="0" locked="0" layoutInCell="1" allowOverlap="1" wp14:anchorId="3253B9F1" wp14:editId="7BB82F91">
            <wp:simplePos x="0" y="0"/>
            <wp:positionH relativeFrom="margin">
              <wp:posOffset>504163</wp:posOffset>
            </wp:positionH>
            <wp:positionV relativeFrom="paragraph">
              <wp:posOffset>19050</wp:posOffset>
            </wp:positionV>
            <wp:extent cx="4782820" cy="2481580"/>
            <wp:effectExtent l="19050" t="19050" r="17780" b="13970"/>
            <wp:wrapNone/>
            <wp:docPr id="972601967" name="Picture 97260196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01967" name="Picture 972601967" descr="A screenshot of a computer scree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820" cy="248158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1DF676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B3CC0C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813E66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002F934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BAF7DAD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AA797C" w14:textId="4413442B" w:rsidR="007B4947" w:rsidRDefault="007702C9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19319D67" wp14:editId="4DDA80EF">
                <wp:simplePos x="0" y="0"/>
                <wp:positionH relativeFrom="margin">
                  <wp:posOffset>503528</wp:posOffset>
                </wp:positionH>
                <wp:positionV relativeFrom="paragraph">
                  <wp:posOffset>257175</wp:posOffset>
                </wp:positionV>
                <wp:extent cx="4782820" cy="635"/>
                <wp:effectExtent l="0" t="0" r="0" b="0"/>
                <wp:wrapNone/>
                <wp:docPr id="896070106" name="Text Box 896070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53BC58" w14:textId="3546C48D" w:rsidR="007702C9" w:rsidRPr="0062700C" w:rsidRDefault="007702C9" w:rsidP="007702C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10</w:t>
                            </w: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สร้างฟังกชันกลยุทธ์การซื้อขายตามดัชนีบ่งชี้ </w:t>
                            </w: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MACD Rule 1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&amp;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 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6270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19D67" id="Text Box 896070106" o:spid="_x0000_s1035" type="#_x0000_t202" style="position:absolute;margin-left:39.65pt;margin-top:20.25pt;width:376.6pt;height:.05pt;z-index:25165829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" stroked="f">
                <v:textbox style="mso-fit-shape-to-text:t" inset="0,0,0,0">
                  <w:txbxContent>
                    <w:p w14:paraId="3A53BC58" w14:textId="3546C48D" w:rsidR="007702C9" w:rsidRPr="0062700C" w:rsidRDefault="007702C9" w:rsidP="007702C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10</w:t>
                      </w: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 </w:t>
                      </w: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สร้างฟังกชันกลยุทธ์การซื้อขายตามดัชนีบ่งชี้ </w:t>
                      </w: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MACD Rule 1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&amp;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 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62700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6B9B8D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11F3EC9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1295599" w14:textId="6AD900B2" w:rsidR="007B4947" w:rsidRDefault="001107D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321621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92" behindDoc="0" locked="0" layoutInCell="1" allowOverlap="1" wp14:anchorId="2AC9F5CB" wp14:editId="3A514A00">
            <wp:simplePos x="0" y="0"/>
            <wp:positionH relativeFrom="margin">
              <wp:posOffset>500905</wp:posOffset>
            </wp:positionH>
            <wp:positionV relativeFrom="paragraph">
              <wp:posOffset>33268</wp:posOffset>
            </wp:positionV>
            <wp:extent cx="4785360" cy="2503170"/>
            <wp:effectExtent l="19050" t="19050" r="15240" b="11430"/>
            <wp:wrapNone/>
            <wp:docPr id="1728809039" name="Picture 172880903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09039" name="Picture 1" descr="A screenshot of a computer cod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50317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28ECE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B252A7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CCBCD9A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04423E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FF74E50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0E6E0AC" w14:textId="21FCA4C7" w:rsidR="007B4947" w:rsidRDefault="001107D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634E791C" wp14:editId="663435FA">
                <wp:simplePos x="0" y="0"/>
                <wp:positionH relativeFrom="margin">
                  <wp:align>center</wp:align>
                </wp:positionH>
                <wp:positionV relativeFrom="paragraph">
                  <wp:posOffset>315871</wp:posOffset>
                </wp:positionV>
                <wp:extent cx="4785360" cy="635"/>
                <wp:effectExtent l="0" t="0" r="0" b="0"/>
                <wp:wrapNone/>
                <wp:docPr id="903882307" name="Text Box 903882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5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FE7FFC" w14:textId="082484A4" w:rsidR="001107DB" w:rsidRPr="00321621" w:rsidRDefault="001107DB" w:rsidP="001107D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11" w:name="_Hlk152080471"/>
                            <w:bookmarkStart w:id="12" w:name="_Hlk152080472"/>
                            <w:r w:rsidRPr="003216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11</w:t>
                            </w:r>
                            <w:r w:rsidRPr="003216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สร้างฟังกชันกลยุทธ์การซื้อขายตามดัชนีบ่งชี้ </w:t>
                            </w:r>
                            <w:r w:rsidRPr="003216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 w:rsidRPr="003216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3216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&amp;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 w:rsidRPr="003216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2 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3216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bookmarkEnd w:id="11"/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4E791C" id="Text Box 903882307" o:spid="_x0000_s1036" type="#_x0000_t202" style="position:absolute;margin-left:0;margin-top:24.85pt;width:376.8pt;height:.05pt;z-index:25165829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" stroked="f">
                <v:textbox style="mso-fit-shape-to-text:t" inset="0,0,0,0">
                  <w:txbxContent>
                    <w:p w14:paraId="0EFE7FFC" w14:textId="082484A4" w:rsidR="001107DB" w:rsidRPr="00321621" w:rsidRDefault="001107DB" w:rsidP="001107D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13" w:name="_Hlk152080471"/>
                      <w:bookmarkStart w:id="14" w:name="_Hlk152080472"/>
                      <w:r w:rsidRPr="003216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11</w:t>
                      </w:r>
                      <w:r w:rsidRPr="003216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สร้างฟังกชันกลยุทธ์การซื้อขายตามดัชนีบ่งชี้ </w:t>
                      </w:r>
                      <w:r w:rsidRPr="003216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 w:rsidRPr="003216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3216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&amp;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 w:rsidRPr="003216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2 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3216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  <w:bookmarkEnd w:id="13"/>
                      <w:bookmarkEnd w:id="1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A48310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498911D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7280AE3" w14:textId="563698A8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/>
      </w:r>
    </w:p>
    <w:p w14:paraId="02EF4E96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B63DB4D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B55A5B" w14:textId="77777777" w:rsidR="007B4947" w:rsidRDefault="007B494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2253007" w14:textId="07D501E5" w:rsidR="007B4947" w:rsidRDefault="009352C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5507F2DC" wp14:editId="6406DACC">
                <wp:simplePos x="0" y="0"/>
                <wp:positionH relativeFrom="column">
                  <wp:posOffset>561975</wp:posOffset>
                </wp:positionH>
                <wp:positionV relativeFrom="paragraph">
                  <wp:posOffset>4013200</wp:posOffset>
                </wp:positionV>
                <wp:extent cx="4817110" cy="635"/>
                <wp:effectExtent l="0" t="0" r="0" b="0"/>
                <wp:wrapNone/>
                <wp:docPr id="1596756107" name="Text Box 1596756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7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4A5FA6" w14:textId="3DC9FC11" w:rsidR="009352C4" w:rsidRPr="00D61C57" w:rsidRDefault="009352C4" w:rsidP="00DA554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D61C5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D61C57" w:rsidRPr="00D61C5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12 </w:t>
                            </w:r>
                            <w:r w:rsidR="00DA554E" w:rsidRPr="00D61C5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สร้าง</w:t>
                            </w:r>
                            <w:r w:rsidR="00D55FE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ฟังก์ชัน</w:t>
                            </w:r>
                            <w:r w:rsidR="00DA554E" w:rsidRPr="00D61C5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กลยุทธ์การซื้อขายตามดัชนีบ่งชี้ </w:t>
                            </w:r>
                            <w:r w:rsidR="00DA554E" w:rsidRPr="00D61C5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RSI Rule </w:t>
                            </w:r>
                            <w:r w:rsidR="00DA554E" w:rsidRPr="00D61C5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3 </w:t>
                            </w:r>
                            <w:r w:rsidR="00DA554E" w:rsidRPr="00D61C5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&amp; Rule </w:t>
                            </w:r>
                            <w:r w:rsidR="00DA554E" w:rsidRPr="00D61C5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7F2DC" id="Text Box 1596756107" o:spid="_x0000_s1037" type="#_x0000_t202" style="position:absolute;margin-left:44.25pt;margin-top:316pt;width:379.3pt;height:.05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" stroked="f">
                <v:textbox style="mso-fit-shape-to-text:t" inset="0,0,0,0">
                  <w:txbxContent>
                    <w:p w14:paraId="244A5FA6" w14:textId="3DC9FC11" w:rsidR="009352C4" w:rsidRPr="00D61C57" w:rsidRDefault="009352C4" w:rsidP="00DA554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D61C5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D61C57" w:rsidRPr="00D61C5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12 </w:t>
                      </w:r>
                      <w:r w:rsidR="00DA554E" w:rsidRPr="00D61C5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สร้าง</w:t>
                      </w:r>
                      <w:r w:rsidR="00D55FE9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ฟังก์ชัน</w:t>
                      </w:r>
                      <w:r w:rsidR="00DA554E" w:rsidRPr="00D61C5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กลยุทธ์การซื้อขายตามดัชนีบ่งชี้ </w:t>
                      </w:r>
                      <w:r w:rsidR="00DA554E" w:rsidRPr="00D61C5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RSI Rule </w:t>
                      </w:r>
                      <w:r w:rsidR="00DA554E" w:rsidRPr="00D61C5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3 </w:t>
                      </w:r>
                      <w:r w:rsidR="00DA554E" w:rsidRPr="00D61C5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&amp; Rule </w:t>
                      </w:r>
                      <w:r w:rsidR="00DA554E" w:rsidRPr="00D61C5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1426F" w:rsidRPr="006E333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93" behindDoc="0" locked="0" layoutInCell="1" allowOverlap="1" wp14:anchorId="3E7FC641" wp14:editId="1AD3C58F">
            <wp:simplePos x="0" y="0"/>
            <wp:positionH relativeFrom="margin">
              <wp:posOffset>561975</wp:posOffset>
            </wp:positionH>
            <wp:positionV relativeFrom="paragraph">
              <wp:posOffset>34566</wp:posOffset>
            </wp:positionV>
            <wp:extent cx="4817110" cy="3921760"/>
            <wp:effectExtent l="19050" t="19050" r="21590" b="21590"/>
            <wp:wrapNone/>
            <wp:docPr id="1130425704" name="Picture 113042570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425704" name="Picture 1130425704" descr="A screenshot of a computer pr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39217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151EA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E77A30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237FE4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A0BFEB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36C7C0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3225127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2C8B87A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96F04A1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CB5F67" w14:textId="5C568FF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68AFA2" w14:textId="45676796" w:rsidR="00BB7B20" w:rsidRPr="00DA554E" w:rsidRDefault="00BB7B20" w:rsidP="00DA554E">
      <w:pPr>
        <w:jc w:val="center"/>
        <w:rPr>
          <w:rFonts w:ascii="TH SarabunPSK" w:hAnsi="TH SarabunPSK" w:cs="TH SarabunPSK"/>
          <w:i/>
          <w:iCs/>
          <w:sz w:val="36"/>
          <w:szCs w:val="36"/>
        </w:rPr>
      </w:pPr>
    </w:p>
    <w:p w14:paraId="2AF5DA86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1D8339" w14:textId="4FED74AE" w:rsidR="00BB7B20" w:rsidRDefault="00F905B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E333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95" behindDoc="0" locked="0" layoutInCell="1" allowOverlap="1" wp14:anchorId="002C1148" wp14:editId="23DA33C4">
            <wp:simplePos x="0" y="0"/>
            <wp:positionH relativeFrom="margin">
              <wp:posOffset>562907</wp:posOffset>
            </wp:positionH>
            <wp:positionV relativeFrom="paragraph">
              <wp:posOffset>293396</wp:posOffset>
            </wp:positionV>
            <wp:extent cx="4864428" cy="3430475"/>
            <wp:effectExtent l="19050" t="19050" r="12700" b="17780"/>
            <wp:wrapNone/>
            <wp:docPr id="1401546068" name="Picture 14015460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46068" name="Picture 1401546068" descr="A screenshot of a compu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428" cy="34304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1F121" w14:textId="39DF8B3D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08E3379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C5003D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79635BC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158E4A5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7B0699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F02540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05955F4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C22C0D6" w14:textId="15D33894" w:rsidR="00BB7B20" w:rsidRDefault="00F905B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4892E3D6" wp14:editId="2620B5F0">
                <wp:simplePos x="0" y="0"/>
                <wp:positionH relativeFrom="margin">
                  <wp:posOffset>532406</wp:posOffset>
                </wp:positionH>
                <wp:positionV relativeFrom="paragraph">
                  <wp:posOffset>359797</wp:posOffset>
                </wp:positionV>
                <wp:extent cx="4824548" cy="324889"/>
                <wp:effectExtent l="0" t="0" r="0" b="0"/>
                <wp:wrapNone/>
                <wp:docPr id="1970814574" name="Text Box 1970814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548" cy="32488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96605" w14:textId="62AE86EE" w:rsidR="00F905B6" w:rsidRPr="006E333C" w:rsidRDefault="00F905B6" w:rsidP="00F905B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15" w:name="_Hlk152080612"/>
                            <w:bookmarkStart w:id="16" w:name="_Hlk152080613"/>
                            <w:r w:rsidRPr="006E333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13</w:t>
                            </w:r>
                            <w:r w:rsidRPr="006E333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สร้างวิธีการคำนวนของ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bookmarkEnd w:id="15"/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92E3D6" id="Text Box 1970814574" o:spid="_x0000_s1038" type="#_x0000_t202" style="position:absolute;margin-left:41.9pt;margin-top:28.35pt;width:379.9pt;height:25.6pt;z-index:251658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" stroked="f">
                <v:textbox inset="0,0,0,0">
                  <w:txbxContent>
                    <w:p w14:paraId="1D296605" w14:textId="62AE86EE" w:rsidR="00F905B6" w:rsidRPr="006E333C" w:rsidRDefault="00F905B6" w:rsidP="00F905B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17" w:name="_Hlk152080612"/>
                      <w:bookmarkStart w:id="18" w:name="_Hlk152080613"/>
                      <w:r w:rsidRPr="006E333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13</w:t>
                      </w:r>
                      <w:r w:rsidRPr="006E333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สร้างวิธีการคำนวนของ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bookmarkEnd w:id="17"/>
                      <w:bookmarkEnd w:id="18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64D92E" w14:textId="3E5D214C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A3553E4" w14:textId="0181134B" w:rsidR="00BB7B20" w:rsidRDefault="00417EB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E333C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297" behindDoc="0" locked="0" layoutInCell="1" allowOverlap="1" wp14:anchorId="7AC7D3B5" wp14:editId="4BAF916B">
            <wp:simplePos x="0" y="0"/>
            <wp:positionH relativeFrom="margin">
              <wp:posOffset>597535</wp:posOffset>
            </wp:positionH>
            <wp:positionV relativeFrom="paragraph">
              <wp:posOffset>-71755</wp:posOffset>
            </wp:positionV>
            <wp:extent cx="4717415" cy="2466340"/>
            <wp:effectExtent l="19050" t="19050" r="26035" b="10160"/>
            <wp:wrapNone/>
            <wp:docPr id="1096807788" name="Picture 109680778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07788" name="Picture 1" descr="A screenshot of a computer pro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2466340"/>
                    </a:xfrm>
                    <a:prstGeom prst="rect">
                      <a:avLst/>
                    </a:prstGeom>
                    <a:ln w="952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CF0">
        <w:rPr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1F7FFF7C" wp14:editId="14E10B37">
                <wp:simplePos x="0" y="0"/>
                <wp:positionH relativeFrom="column">
                  <wp:posOffset>621665</wp:posOffset>
                </wp:positionH>
                <wp:positionV relativeFrom="paragraph">
                  <wp:posOffset>2459990</wp:posOffset>
                </wp:positionV>
                <wp:extent cx="4717415" cy="635"/>
                <wp:effectExtent l="0" t="0" r="0" b="0"/>
                <wp:wrapNone/>
                <wp:docPr id="761688280" name="Text Box 761688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7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C1E0D0" w14:textId="5D8C39E5" w:rsidR="001D7CF0" w:rsidRPr="001D7CF0" w:rsidRDefault="001D7CF0" w:rsidP="001D7CF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D7CF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1D7CF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14 </w:t>
                            </w:r>
                            <w:r w:rsidRPr="001D7CF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สร้างวิธีการเกิดสัญญาซื้อและสัญญาขาย (</w:t>
                            </w:r>
                            <w:r w:rsidRPr="001D7CF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 Rule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7FFF7C" id="Text Box 761688280" o:spid="_x0000_s1039" type="#_x0000_t202" style="position:absolute;margin-left:48.95pt;margin-top:193.7pt;width:371.45pt;height:.05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" stroked="f">
                <v:textbox style="mso-fit-shape-to-text:t" inset="0,0,0,0">
                  <w:txbxContent>
                    <w:p w14:paraId="16C1E0D0" w14:textId="5D8C39E5" w:rsidR="001D7CF0" w:rsidRPr="001D7CF0" w:rsidRDefault="001D7CF0" w:rsidP="001D7CF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1D7CF0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1D7CF0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14 </w:t>
                      </w:r>
                      <w:r w:rsidRPr="001D7CF0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สร้างวิธีการเกิดสัญญาซื้อและสัญญาขาย (</w:t>
                      </w:r>
                      <w:r w:rsidRPr="001D7CF0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 Rule 3)</w:t>
                      </w:r>
                    </w:p>
                  </w:txbxContent>
                </v:textbox>
              </v:shape>
            </w:pict>
          </mc:Fallback>
        </mc:AlternateContent>
      </w:r>
      <w:r w:rsidR="002227EA">
        <w:rPr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4846D3F6" wp14:editId="664C08B9">
                <wp:simplePos x="0" y="0"/>
                <wp:positionH relativeFrom="column">
                  <wp:posOffset>16786</wp:posOffset>
                </wp:positionH>
                <wp:positionV relativeFrom="paragraph">
                  <wp:posOffset>-2822713</wp:posOffset>
                </wp:positionV>
                <wp:extent cx="4717415" cy="635"/>
                <wp:effectExtent l="0" t="0" r="0" b="0"/>
                <wp:wrapNone/>
                <wp:docPr id="448724632" name="Text Box 448724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74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770470" w14:textId="77777777" w:rsidR="002227EA" w:rsidRPr="006E333C" w:rsidRDefault="002227EA" w:rsidP="002227E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19" w:name="_Hlk152080624"/>
                            <w:bookmarkStart w:id="20" w:name="_Hlk152080625"/>
                            <w:r w:rsidRPr="006E333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ins w:id="21" w:author="2010511104006 Nutthakrit Surin" w:date="2023-12-14T01:56:00Z">
                              <w:r w:rsidRPr="006E333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color w:val="auto"/>
                                  <w:sz w:val="28"/>
                                  <w:szCs w:val="28"/>
                                  <w:cs/>
                                </w:rPr>
                                <w:t>3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color w:val="auto"/>
                                  <w:sz w:val="28"/>
                                  <w:szCs w:val="28"/>
                                </w:rPr>
                                <w:t>7</w:t>
                              </w:r>
                            </w:ins>
                            <w:r w:rsidRPr="006E333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สร้าง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วิธีการเกิดสัญญาซื้อและสัญญาขาย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(RSI Rule 3)</w:t>
                            </w:r>
                            <w:bookmarkEnd w:id="19"/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46D3F6" id="Text Box 448724632" o:spid="_x0000_s1040" type="#_x0000_t202" style="position:absolute;margin-left:1.3pt;margin-top:-222.25pt;width:371.45pt;height:.05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" stroked="f">
                <v:textbox style="mso-fit-shape-to-text:t" inset="0,0,0,0">
                  <w:txbxContent>
                    <w:p w14:paraId="0C770470" w14:textId="77777777" w:rsidR="002227EA" w:rsidRPr="006E333C" w:rsidRDefault="002227EA" w:rsidP="002227E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22" w:name="_Hlk152080624"/>
                      <w:bookmarkStart w:id="23" w:name="_Hlk152080625"/>
                      <w:r w:rsidRPr="006E333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ins w:id="24" w:author="2010511104006 Nutthakrit Surin" w:date="2023-12-14T01:56:00Z">
                        <w:r w:rsidRPr="006E333C">
                          <w:rPr>
                            <w:rFonts w:ascii="TH SarabunPSK" w:hAnsi="TH SarabunPSK" w:cs="TH SarabunPSK"/>
                            <w:i w:val="0"/>
                            <w:iCs w:val="0"/>
                            <w:color w:val="auto"/>
                            <w:sz w:val="28"/>
                            <w:szCs w:val="28"/>
                            <w:cs/>
                          </w:rPr>
                          <w:t>3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color w:val="auto"/>
                            <w:sz w:val="28"/>
                            <w:szCs w:val="28"/>
                          </w:rPr>
                          <w:t>7</w:t>
                        </w:r>
                      </w:ins>
                      <w:r w:rsidRPr="006E333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สร้าง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วิธีการเกิดสัญญาซื้อและสัญญาขาย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(RSI Rule 3)</w:t>
                      </w:r>
                      <w:bookmarkEnd w:id="22"/>
                      <w:bookmarkEnd w:id="23"/>
                    </w:p>
                  </w:txbxContent>
                </v:textbox>
              </v:shape>
            </w:pict>
          </mc:Fallback>
        </mc:AlternateContent>
      </w:r>
    </w:p>
    <w:p w14:paraId="28C684F4" w14:textId="6170668B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AAE2AD" w14:textId="66BFDBD0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9A8F98" w14:textId="5A8D8BB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A0F845D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29F457" w14:textId="3B967056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AB1929E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019BCC" w14:textId="77777777" w:rsidR="00BB7B20" w:rsidRDefault="00BB7B2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B687B02" w14:textId="77261D75" w:rsidR="00BB7B20" w:rsidRDefault="00417EB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E333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00" behindDoc="0" locked="0" layoutInCell="1" allowOverlap="1" wp14:anchorId="385EE260" wp14:editId="108D2194">
            <wp:simplePos x="0" y="0"/>
            <wp:positionH relativeFrom="margin">
              <wp:posOffset>579617</wp:posOffset>
            </wp:positionH>
            <wp:positionV relativeFrom="paragraph">
              <wp:posOffset>310874</wp:posOffset>
            </wp:positionV>
            <wp:extent cx="4749800" cy="2895600"/>
            <wp:effectExtent l="19050" t="19050" r="12700" b="19050"/>
            <wp:wrapNone/>
            <wp:docPr id="2050995513" name="Picture 20509955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95513" name="Picture 2050995513" descr="A screenshot of a computer pro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895600"/>
                    </a:xfrm>
                    <a:prstGeom prst="rect">
                      <a:avLst/>
                    </a:prstGeom>
                    <a:ln w="952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48B">
        <w:rPr>
          <w:noProof/>
        </w:rPr>
        <mc:AlternateContent>
          <mc:Choice Requires="wps">
            <w:drawing>
              <wp:anchor distT="0" distB="0" distL="114300" distR="114300" simplePos="0" relativeHeight="251658301" behindDoc="0" locked="0" layoutInCell="1" allowOverlap="1" wp14:anchorId="7507DE26" wp14:editId="1AF84FA6">
                <wp:simplePos x="0" y="0"/>
                <wp:positionH relativeFrom="column">
                  <wp:posOffset>659130</wp:posOffset>
                </wp:positionH>
                <wp:positionV relativeFrom="paragraph">
                  <wp:posOffset>3239770</wp:posOffset>
                </wp:positionV>
                <wp:extent cx="4749800" cy="635"/>
                <wp:effectExtent l="0" t="0" r="0" b="0"/>
                <wp:wrapNone/>
                <wp:docPr id="782039216" name="Text Box 782039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9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E4E567" w14:textId="0C8D5C7E" w:rsidR="00D2548B" w:rsidRPr="00D2548B" w:rsidRDefault="00D2548B" w:rsidP="00D2548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D2548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D2548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15 </w:t>
                            </w:r>
                            <w:r w:rsidRPr="00D2548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สร้างวิธีการเกิดสัญญาซื้อและสัญญาขาย (</w:t>
                            </w:r>
                            <w:r w:rsidRPr="00D2548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 Rule 4)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07DE26" id="Text Box 782039216" o:spid="_x0000_s1041" type="#_x0000_t202" style="position:absolute;margin-left:51.9pt;margin-top:255.1pt;width:374pt;height:.05pt;z-index:25165830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" stroked="f">
                <v:textbox style="mso-fit-shape-to-text:t" inset="0,0,0,0">
                  <w:txbxContent>
                    <w:p w14:paraId="24E4E567" w14:textId="0C8D5C7E" w:rsidR="00D2548B" w:rsidRPr="00D2548B" w:rsidRDefault="00D2548B" w:rsidP="00D2548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</w:pPr>
                      <w:r w:rsidRPr="00D2548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D2548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15 </w:t>
                      </w:r>
                      <w:r w:rsidRPr="00D2548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สร้างวิธีการเกิดสัญญาซื้อและสัญญาขาย (</w:t>
                      </w:r>
                      <w:r w:rsidRPr="00D2548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 Rule 4)</w:t>
                      </w:r>
                    </w:p>
                  </w:txbxContent>
                </v:textbox>
              </v:shape>
            </w:pict>
          </mc:Fallback>
        </mc:AlternateContent>
      </w:r>
    </w:p>
    <w:p w14:paraId="0A7892E4" w14:textId="31BBA37B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525CCDF" w14:textId="77777777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77B77A7" w14:textId="77777777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060E31" w14:textId="77777777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A5455E7" w14:textId="77777777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4DE100D" w14:textId="77777777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435C89" w14:textId="77777777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9FB7B5" w14:textId="77777777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DF2265" w14:textId="77777777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5CE67C5" w14:textId="649DACB8" w:rsidR="002227EA" w:rsidRDefault="00417EB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70765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55" behindDoc="0" locked="0" layoutInCell="1" allowOverlap="1" wp14:anchorId="71522863" wp14:editId="74420334">
            <wp:simplePos x="0" y="0"/>
            <wp:positionH relativeFrom="margin">
              <wp:posOffset>568518</wp:posOffset>
            </wp:positionH>
            <wp:positionV relativeFrom="paragraph">
              <wp:posOffset>122555</wp:posOffset>
            </wp:positionV>
            <wp:extent cx="4803775" cy="1974215"/>
            <wp:effectExtent l="19050" t="19050" r="15875" b="26035"/>
            <wp:wrapNone/>
            <wp:docPr id="1987105262" name="Picture 198710526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05262" name="Picture 1" descr="A screenshot of a computer code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775" cy="19742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6ABADB" w14:textId="273A48F6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9388197" w14:textId="159A992C" w:rsidR="002227EA" w:rsidRDefault="002227E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44B370" w14:textId="77777777" w:rsidR="001359D2" w:rsidRDefault="001359D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AC1ED6" w14:textId="0FF7EDA2" w:rsidR="001359D2" w:rsidRDefault="00417EB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5381E93C" wp14:editId="4F304E27">
                <wp:simplePos x="0" y="0"/>
                <wp:positionH relativeFrom="margin">
                  <wp:posOffset>608054</wp:posOffset>
                </wp:positionH>
                <wp:positionV relativeFrom="paragraph">
                  <wp:posOffset>661697</wp:posOffset>
                </wp:positionV>
                <wp:extent cx="4803775" cy="328295"/>
                <wp:effectExtent l="0" t="0" r="0" b="0"/>
                <wp:wrapNone/>
                <wp:docPr id="1477445456" name="Text Box 1477445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775" cy="3282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B9E55" w14:textId="634520C4" w:rsidR="00670765" w:rsidRPr="007E1ABB" w:rsidRDefault="00670765" w:rsidP="00536824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</w:pP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รูปภาพที่ </w:t>
                            </w:r>
                            <w:r w:rsidR="00417EB6">
                              <w:rPr>
                                <w:rFonts w:ascii="TH SarabunPSK" w:hAnsi="TH SarabunPSK" w:cs="TH SarabunPSK"/>
                                <w:sz w:val="28"/>
                              </w:rPr>
                              <w:t>16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</w:t>
                            </w:r>
                            <w:r w:rsidRPr="007E1ABB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สร้างฟังกชัน</w:t>
                            </w:r>
                            <w:r w:rsidR="00117143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 xml:space="preserve">ให้ตัดสัญญาหากมีสัญญาเกิดก่อนในช่วง </w:t>
                            </w:r>
                            <w:r w:rsidR="00117143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10 </w:t>
                            </w:r>
                            <w:r w:rsidR="00117143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วันหลังจากสัญญา</w:t>
                            </w:r>
                            <w:r w:rsidR="00E863A1">
                              <w:rPr>
                                <w:rFonts w:ascii="TH SarabunPSK" w:hAnsi="TH SarabunPSK" w:cs="TH SarabunPSK" w:hint="cs"/>
                                <w:sz w:val="28"/>
                                <w:cs/>
                              </w:rPr>
                              <w:t>เกิดขึ้น</w:t>
                            </w:r>
                          </w:p>
                          <w:p w14:paraId="34B5A03A" w14:textId="40160ACE" w:rsidR="00670765" w:rsidRPr="00693877" w:rsidRDefault="00670765" w:rsidP="00670765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1E93C" id="Text Box 1477445456" o:spid="_x0000_s1042" type="#_x0000_t202" style="position:absolute;margin-left:47.9pt;margin-top:52.1pt;width:378.25pt;height:25.85pt;z-index:251658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" stroked="f">
                <v:textbox inset="0,0,0,0">
                  <w:txbxContent>
                    <w:p w14:paraId="6F9B9E55" w14:textId="634520C4" w:rsidR="00670765" w:rsidRPr="007E1ABB" w:rsidRDefault="00670765" w:rsidP="00536824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cs/>
                        </w:rPr>
                      </w:pP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รูปภาพที่ </w:t>
                      </w:r>
                      <w:r w:rsidR="00417EB6">
                        <w:rPr>
                          <w:rFonts w:ascii="TH SarabunPSK" w:hAnsi="TH SarabunPSK" w:cs="TH SarabunPSK"/>
                          <w:sz w:val="28"/>
                        </w:rPr>
                        <w:t>16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</w:rPr>
                        <w:t xml:space="preserve"> </w:t>
                      </w:r>
                      <w:r w:rsidRPr="007E1ABB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สร้างฟังกชัน</w:t>
                      </w:r>
                      <w:r w:rsidR="00117143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 xml:space="preserve">ให้ตัดสัญญาหากมีสัญญาเกิดก่อนในช่วง </w:t>
                      </w:r>
                      <w:r w:rsidR="00117143">
                        <w:rPr>
                          <w:rFonts w:ascii="TH SarabunPSK" w:hAnsi="TH SarabunPSK" w:cs="TH SarabunPSK"/>
                          <w:sz w:val="28"/>
                        </w:rPr>
                        <w:t xml:space="preserve">10 </w:t>
                      </w:r>
                      <w:r w:rsidR="00117143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วันหลังจากสัญญา</w:t>
                      </w:r>
                      <w:r w:rsidR="00E863A1">
                        <w:rPr>
                          <w:rFonts w:ascii="TH SarabunPSK" w:hAnsi="TH SarabunPSK" w:cs="TH SarabunPSK" w:hint="cs"/>
                          <w:sz w:val="28"/>
                          <w:cs/>
                        </w:rPr>
                        <w:t>เกิดขึ้น</w:t>
                      </w:r>
                    </w:p>
                    <w:p w14:paraId="34B5A03A" w14:textId="40160ACE" w:rsidR="00670765" w:rsidRPr="00693877" w:rsidRDefault="00670765" w:rsidP="00670765">
                      <w:pPr>
                        <w:pStyle w:val="Caption"/>
                        <w:rPr>
                          <w:rFonts w:ascii="TH SarabunPSK" w:hAnsi="TH SarabunPSK" w:cs="TH SarabunPSK"/>
                          <w:b/>
                          <w:bCs/>
                          <w:sz w:val="36"/>
                          <w:szCs w:val="3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95C2EB" w14:textId="481821EE" w:rsidR="00C67BDA" w:rsidRPr="008E4C65" w:rsidRDefault="0096506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117143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58257" behindDoc="0" locked="0" layoutInCell="1" allowOverlap="1" wp14:anchorId="361127AB" wp14:editId="1482AD60">
            <wp:simplePos x="0" y="0"/>
            <wp:positionH relativeFrom="margin">
              <wp:posOffset>539453</wp:posOffset>
            </wp:positionH>
            <wp:positionV relativeFrom="paragraph">
              <wp:posOffset>26035</wp:posOffset>
            </wp:positionV>
            <wp:extent cx="4803951" cy="2105321"/>
            <wp:effectExtent l="19050" t="19050" r="15875" b="28575"/>
            <wp:wrapNone/>
            <wp:docPr id="370986239" name="Picture 37098623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86239" name="Picture 1" descr="A screenshot of a computer code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951" cy="210532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A5186" w14:textId="636A10F2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9134352" w14:textId="3AD4B5A2" w:rsidR="00670765" w:rsidRDefault="008E4C65" w:rsidP="00F12CF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</w:t>
      </w:r>
    </w:p>
    <w:p w14:paraId="42B653AE" w14:textId="4FCF940D" w:rsidR="00670765" w:rsidRDefault="00670765" w:rsidP="00F12CF6">
      <w:pPr>
        <w:rPr>
          <w:rFonts w:ascii="TH SarabunPSK" w:hAnsi="TH SarabunPSK" w:cs="TH SarabunPSK"/>
          <w:sz w:val="32"/>
          <w:szCs w:val="32"/>
        </w:rPr>
      </w:pPr>
    </w:p>
    <w:p w14:paraId="281CE76B" w14:textId="32073871" w:rsidR="00670765" w:rsidRDefault="00670765" w:rsidP="00F12CF6">
      <w:pPr>
        <w:rPr>
          <w:rFonts w:ascii="TH SarabunPSK" w:hAnsi="TH SarabunPSK" w:cs="TH SarabunPSK"/>
          <w:sz w:val="32"/>
          <w:szCs w:val="32"/>
        </w:rPr>
      </w:pPr>
    </w:p>
    <w:p w14:paraId="71DA476A" w14:textId="5EE6EB08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07E76C" w14:textId="6A8C48D8" w:rsidR="00C67BDA" w:rsidRDefault="009E047C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7110EB36" wp14:editId="2EE3A299">
                <wp:simplePos x="0" y="0"/>
                <wp:positionH relativeFrom="margin">
                  <wp:posOffset>495935</wp:posOffset>
                </wp:positionH>
                <wp:positionV relativeFrom="paragraph">
                  <wp:posOffset>5633</wp:posOffset>
                </wp:positionV>
                <wp:extent cx="4803775" cy="635"/>
                <wp:effectExtent l="0" t="0" r="0" b="0"/>
                <wp:wrapNone/>
                <wp:docPr id="557030546" name="Text Box 557030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0BB0F4" w14:textId="36538BB9" w:rsidR="00117143" w:rsidRPr="00117143" w:rsidRDefault="00117143" w:rsidP="00117143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1714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9E047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17</w:t>
                            </w:r>
                            <w:r w:rsidRPr="0011714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1714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สร้างฟังกชัน</w:t>
                            </w:r>
                            <w:r w:rsidR="00C97B67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คำนวนอัตราผลตอบจากสัญญาของดัชนีบ่งชี้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10EB36" id="Text Box 557030546" o:spid="_x0000_s1043" type="#_x0000_t202" style="position:absolute;margin-left:39.05pt;margin-top:.45pt;width:378.25pt;height:.05pt;z-index:25165825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" stroked="f">
                <v:textbox style="mso-fit-shape-to-text:t" inset="0,0,0,0">
                  <w:txbxContent>
                    <w:p w14:paraId="120BB0F4" w14:textId="36538BB9" w:rsidR="00117143" w:rsidRPr="00117143" w:rsidRDefault="00117143" w:rsidP="00117143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1714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9E047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17</w:t>
                      </w:r>
                      <w:r w:rsidRPr="0011714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1714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สร้างฟังกชัน</w:t>
                      </w:r>
                      <w:r w:rsidR="00C97B67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คำนวนอัตราผลตอบจากสัญญาของดัชนีบ่งชี้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777FCAC" w14:textId="16094493" w:rsidR="00C67BDA" w:rsidRDefault="00A7366E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A7366E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02" behindDoc="0" locked="0" layoutInCell="1" allowOverlap="1" wp14:anchorId="2F51919A" wp14:editId="543A5099">
            <wp:simplePos x="0" y="0"/>
            <wp:positionH relativeFrom="column">
              <wp:posOffset>566165</wp:posOffset>
            </wp:positionH>
            <wp:positionV relativeFrom="paragraph">
              <wp:posOffset>292114</wp:posOffset>
            </wp:positionV>
            <wp:extent cx="4787202" cy="2946786"/>
            <wp:effectExtent l="19050" t="19050" r="13970" b="25400"/>
            <wp:wrapNone/>
            <wp:docPr id="680430068" name="Picture 68043006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30068" name="Picture 1" descr="A screenshot of a computer pro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202" cy="29467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4B1DE" w14:textId="39468C19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3D062A" w14:textId="3BECAA8B" w:rsidR="00117143" w:rsidRDefault="00117143" w:rsidP="003879F6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376CB5B" w14:textId="419BE14B" w:rsidR="003879F6" w:rsidRDefault="003879F6" w:rsidP="003879F6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3BC61CB" w14:textId="560EBF19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6D26F58" w14:textId="643C523A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ACBA22" w14:textId="73226088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A527385" w14:textId="2D6CD6F0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2EE382C" w14:textId="62F40814" w:rsidR="00C67BDA" w:rsidRDefault="00A7366E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5CA2BB9D" wp14:editId="048D970C">
                <wp:simplePos x="0" y="0"/>
                <wp:positionH relativeFrom="margin">
                  <wp:align>center</wp:align>
                </wp:positionH>
                <wp:positionV relativeFrom="paragraph">
                  <wp:posOffset>274596</wp:posOffset>
                </wp:positionV>
                <wp:extent cx="4819650" cy="635"/>
                <wp:effectExtent l="0" t="0" r="0" b="0"/>
                <wp:wrapNone/>
                <wp:docPr id="1130451232" name="Text Box 1130451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9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3A0E79" w14:textId="3999687E" w:rsidR="00C97B67" w:rsidRPr="00C97B67" w:rsidRDefault="00C97B67" w:rsidP="00C97B6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C97B6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bookmarkStart w:id="25" w:name="_Hlk152066119"/>
                            <w:bookmarkStart w:id="26" w:name="_Hlk152066120"/>
                            <w:r w:rsidRPr="00C97B6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="00A7366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C97B6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C97B6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สร้างฟังกชัน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ปรับพารามิเตอร์ของดัชนีบ่งชี้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MACD Rule 1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bookmarkEnd w:id="25"/>
                            <w:bookmarkEnd w:id="26"/>
                            <w:r w:rsid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A2BB9D" id="Text Box 1130451232" o:spid="_x0000_s1044" type="#_x0000_t202" style="position:absolute;margin-left:0;margin-top:21.6pt;width:379.5pt;height:.05pt;z-index:251658259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" stroked="f">
                <v:textbox style="mso-fit-shape-to-text:t" inset="0,0,0,0">
                  <w:txbxContent>
                    <w:p w14:paraId="403A0E79" w14:textId="3999687E" w:rsidR="00C97B67" w:rsidRPr="00C97B67" w:rsidRDefault="00C97B67" w:rsidP="00C97B6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C97B6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bookmarkStart w:id="27" w:name="_Hlk152066119"/>
                      <w:bookmarkStart w:id="28" w:name="_Hlk152066120"/>
                      <w:r w:rsidRPr="00C97B6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="00A7366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C97B6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 </w:t>
                      </w:r>
                      <w:r w:rsidRPr="00C97B6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สร้างฟังกชัน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ปรับพารามิเตอร์ของดัชนีบ่งชี้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MACD Rule 1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  <w:bookmarkEnd w:id="27"/>
                      <w:bookmarkEnd w:id="28"/>
                      <w:r w:rsid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(1)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5E3722A" w14:textId="103BF062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0EE2781" w14:textId="1D505835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9236DD" w14:textId="2E54A247" w:rsidR="00C67BDA" w:rsidRDefault="008F069F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8F069F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03" behindDoc="0" locked="0" layoutInCell="1" allowOverlap="1" wp14:anchorId="3EF4701B" wp14:editId="037C6F77">
            <wp:simplePos x="0" y="0"/>
            <wp:positionH relativeFrom="column">
              <wp:posOffset>580107</wp:posOffset>
            </wp:positionH>
            <wp:positionV relativeFrom="paragraph">
              <wp:posOffset>26670</wp:posOffset>
            </wp:positionV>
            <wp:extent cx="4834393" cy="2212594"/>
            <wp:effectExtent l="19050" t="19050" r="23495" b="16510"/>
            <wp:wrapNone/>
            <wp:docPr id="1809911600" name="Picture 180991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1160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393" cy="22125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E90AB1" w14:textId="6D762373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EAE218" w14:textId="18AAFB74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A8056C3" w14:textId="479274DC" w:rsidR="00C67BDA" w:rsidRDefault="00C67BD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2D3B9F" w14:textId="00DCC3F3" w:rsidR="00D27CE1" w:rsidRDefault="008F069F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7442DEF5" wp14:editId="08900579">
                <wp:simplePos x="0" y="0"/>
                <wp:positionH relativeFrom="margin">
                  <wp:posOffset>-171920</wp:posOffset>
                </wp:positionH>
                <wp:positionV relativeFrom="paragraph">
                  <wp:posOffset>813435</wp:posOffset>
                </wp:positionV>
                <wp:extent cx="6068695" cy="635"/>
                <wp:effectExtent l="0" t="0" r="8255" b="0"/>
                <wp:wrapNone/>
                <wp:docPr id="1976040064" name="Text Box 1976040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6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12F40A" w14:textId="598C668C" w:rsidR="005E50D1" w:rsidRPr="005E50D1" w:rsidRDefault="005E50D1" w:rsidP="005E50D1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8F069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19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สร้างฟังกชันปรับพารามิเตอร์ของดัชนีบ่งชี้ (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1)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2DEF5" id="Text Box 1976040064" o:spid="_x0000_s1045" type="#_x0000_t202" style="position:absolute;margin-left:-13.55pt;margin-top:64.05pt;width:477.85pt;height:.05pt;z-index:2516582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" stroked="f">
                <v:textbox style="mso-fit-shape-to-text:t" inset="0,0,0,0">
                  <w:txbxContent>
                    <w:p w14:paraId="4412F40A" w14:textId="598C668C" w:rsidR="005E50D1" w:rsidRPr="005E50D1" w:rsidRDefault="005E50D1" w:rsidP="005E50D1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8F069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19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สร้างฟังกชันปรับพารามิเตอร์ของดัชนีบ่งชี้ (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1)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E848F9C" w14:textId="7E24CFAB" w:rsidR="00F312DD" w:rsidRDefault="00B002C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B002CB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04" behindDoc="0" locked="0" layoutInCell="1" allowOverlap="1" wp14:anchorId="653FC53C" wp14:editId="6A52D9B5">
            <wp:simplePos x="0" y="0"/>
            <wp:positionH relativeFrom="column">
              <wp:posOffset>548682</wp:posOffset>
            </wp:positionH>
            <wp:positionV relativeFrom="paragraph">
              <wp:posOffset>-143186</wp:posOffset>
            </wp:positionV>
            <wp:extent cx="4866198" cy="1943568"/>
            <wp:effectExtent l="19050" t="19050" r="10795" b="19050"/>
            <wp:wrapNone/>
            <wp:docPr id="196864589" name="Picture 196864589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64589" name="Picture 1" descr="A computer code with many colorful text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6198" cy="19435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69EF2" w14:textId="77777777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6FF466" w14:textId="77777777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9286FA" w14:textId="77777777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575359" w14:textId="05CD6718" w:rsidR="00F312DD" w:rsidRDefault="009B5F23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2EEAECD" wp14:editId="05D4A94F">
                <wp:simplePos x="0" y="0"/>
                <wp:positionH relativeFrom="margin">
                  <wp:posOffset>487127</wp:posOffset>
                </wp:positionH>
                <wp:positionV relativeFrom="paragraph">
                  <wp:posOffset>320979</wp:posOffset>
                </wp:positionV>
                <wp:extent cx="4837430" cy="635"/>
                <wp:effectExtent l="0" t="0" r="1270" b="0"/>
                <wp:wrapNone/>
                <wp:docPr id="1040292380" name="Text Box 1040292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6724C9" w14:textId="22124EF7" w:rsidR="005E50D1" w:rsidRPr="00AC0155" w:rsidRDefault="005E50D1" w:rsidP="005E50D1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EA602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20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สร้างฟังกชันปรับพารามิเตอร์ของดัชนีบ่งชี้ (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 w:rsid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 (</w:t>
                            </w:r>
                            <w:r w:rsid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EAECD" id="Text Box 1040292380" o:spid="_x0000_s1046" type="#_x0000_t202" style="position:absolute;margin-left:38.35pt;margin-top:25.25pt;width:380.9pt;height:.05pt;z-index:25165826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" stroked="f">
                <v:textbox style="mso-fit-shape-to-text:t" inset="0,0,0,0">
                  <w:txbxContent>
                    <w:p w14:paraId="1F6724C9" w14:textId="22124EF7" w:rsidR="005E50D1" w:rsidRPr="00AC0155" w:rsidRDefault="005E50D1" w:rsidP="005E50D1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EA602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20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สร้างฟังกชันปรับพารามิเตอร์ของดัชนีบ่งชี้ (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 w:rsid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 (</w:t>
                      </w:r>
                      <w:r w:rsid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214C1A" w14:textId="3734F5FB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A5AC19D" w14:textId="1D742962" w:rsidR="00F312DD" w:rsidRDefault="00E365F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CA78E9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05" behindDoc="0" locked="0" layoutInCell="1" allowOverlap="1" wp14:anchorId="5B39E82C" wp14:editId="3E8F116B">
            <wp:simplePos x="0" y="0"/>
            <wp:positionH relativeFrom="column">
              <wp:posOffset>567393</wp:posOffset>
            </wp:positionH>
            <wp:positionV relativeFrom="paragraph">
              <wp:posOffset>222250</wp:posOffset>
            </wp:positionV>
            <wp:extent cx="4886325" cy="2356485"/>
            <wp:effectExtent l="19050" t="19050" r="9525" b="24765"/>
            <wp:wrapNone/>
            <wp:docPr id="222463907" name="Picture 222463907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63907" name="Picture 1" descr="A screen shot of a computer cod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35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44246" w14:textId="648A01CE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339E278" w14:textId="77777777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21682A" w14:textId="7981CA35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83CEF1" w14:textId="77777777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C8A87B" w14:textId="109C31EF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5AB4E69" w14:textId="58CBBE78" w:rsidR="00F312DD" w:rsidRDefault="0090748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38FDF397" wp14:editId="34F06F14">
                <wp:simplePos x="0" y="0"/>
                <wp:positionH relativeFrom="margin">
                  <wp:posOffset>-151074</wp:posOffset>
                </wp:positionH>
                <wp:positionV relativeFrom="paragraph">
                  <wp:posOffset>384865</wp:posOffset>
                </wp:positionV>
                <wp:extent cx="6068060" cy="635"/>
                <wp:effectExtent l="0" t="0" r="8890" b="0"/>
                <wp:wrapNone/>
                <wp:docPr id="929131719" name="Text Box 9291317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8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3C4922" w14:textId="7BD5DEAA" w:rsidR="00E365F8" w:rsidRPr="00AC0155" w:rsidRDefault="00E365F8" w:rsidP="00E365F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21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สร้างฟังกชันปรับพารามิเตอร์ของดัชนีบ่งชี้ (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2)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FDF397" id="Text Box 929131719" o:spid="_x0000_s1047" type="#_x0000_t202" style="position:absolute;margin-left:-11.9pt;margin-top:30.3pt;width:477.8pt;height:.05pt;z-index:25165830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" stroked="f">
                <v:textbox style="mso-fit-shape-to-text:t" inset="0,0,0,0">
                  <w:txbxContent>
                    <w:p w14:paraId="623C4922" w14:textId="7BD5DEAA" w:rsidR="00E365F8" w:rsidRPr="00AC0155" w:rsidRDefault="00E365F8" w:rsidP="00E365F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21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สร้างฟังกชันปรับพารามิเตอร์ของดัชนีบ่งชี้ (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2)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DB3880" w14:textId="66BF6D29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1744C76" w14:textId="5505E4F7" w:rsidR="00F312DD" w:rsidRDefault="0090748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8800B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07" behindDoc="0" locked="0" layoutInCell="1" allowOverlap="1" wp14:anchorId="7A85BC6C" wp14:editId="69F337BE">
            <wp:simplePos x="0" y="0"/>
            <wp:positionH relativeFrom="column">
              <wp:posOffset>565785</wp:posOffset>
            </wp:positionH>
            <wp:positionV relativeFrom="paragraph">
              <wp:posOffset>367030</wp:posOffset>
            </wp:positionV>
            <wp:extent cx="4865618" cy="2221127"/>
            <wp:effectExtent l="19050" t="19050" r="11430" b="27305"/>
            <wp:wrapNone/>
            <wp:docPr id="1489229158" name="Picture 1489229158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229158" name="Picture 1" descr="A computer screen shot of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618" cy="2221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07EB3" w14:textId="0FCD60C3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C8A5AE" w14:textId="1CFF9250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7EC73B5" w14:textId="150F6532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942B41" w14:textId="3D46CA65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3641C6" w14:textId="3372FEFD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3C7C502" w14:textId="012B053C" w:rsidR="00F312DD" w:rsidRDefault="00F312D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347F6CC" w14:textId="702FE91D" w:rsidR="00F312DD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08" behindDoc="0" locked="0" layoutInCell="1" allowOverlap="1" wp14:anchorId="3D2478D3" wp14:editId="30957C31">
                <wp:simplePos x="0" y="0"/>
                <wp:positionH relativeFrom="margin">
                  <wp:posOffset>550689</wp:posOffset>
                </wp:positionH>
                <wp:positionV relativeFrom="paragraph">
                  <wp:posOffset>31088</wp:posOffset>
                </wp:positionV>
                <wp:extent cx="4792345" cy="635"/>
                <wp:effectExtent l="0" t="0" r="8255" b="0"/>
                <wp:wrapNone/>
                <wp:docPr id="1004520819" name="Text Box 1004520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945827" w14:textId="7AA844B4" w:rsidR="008800BC" w:rsidRPr="005E50D1" w:rsidRDefault="008800BC" w:rsidP="008800B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DA7D0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22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สร้างฟังกชันปรับพารามิเตอร์ของดัชนีบ่งชี้ (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RSI 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 (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5E50D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478D3" id="Text Box 1004520819" o:spid="_x0000_s1048" type="#_x0000_t202" style="position:absolute;margin-left:43.35pt;margin-top:2.45pt;width:377.35pt;height:.05pt;z-index:2516583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" stroked="f">
                <v:textbox style="mso-fit-shape-to-text:t" inset="0,0,0,0">
                  <w:txbxContent>
                    <w:p w14:paraId="59945827" w14:textId="7AA844B4" w:rsidR="008800BC" w:rsidRPr="005E50D1" w:rsidRDefault="008800BC" w:rsidP="008800B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DA7D0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22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สร้างฟังกชันปรับพารามิเตอร์ของดัชนีบ่งชี้ (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RSI 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 (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5E50D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4F6D3D" w14:textId="37FB4780" w:rsidR="00740BB0" w:rsidRDefault="00740BB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3BBBF59" w14:textId="139CC482" w:rsidR="00740BB0" w:rsidRDefault="00753DA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753DA4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09" behindDoc="0" locked="0" layoutInCell="1" allowOverlap="1" wp14:anchorId="3B5B18A4" wp14:editId="290BB8F9">
            <wp:simplePos x="0" y="0"/>
            <wp:positionH relativeFrom="margin">
              <wp:posOffset>457172</wp:posOffset>
            </wp:positionH>
            <wp:positionV relativeFrom="paragraph">
              <wp:posOffset>26035</wp:posOffset>
            </wp:positionV>
            <wp:extent cx="4910759" cy="2506180"/>
            <wp:effectExtent l="19050" t="19050" r="23495" b="27940"/>
            <wp:wrapNone/>
            <wp:docPr id="948806519" name="Picture 94880651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06519" name="Picture 1" descr="A screenshot of a computer cod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759" cy="2506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5D2D24" w14:textId="2229E4B4" w:rsidR="00AC0155" w:rsidRDefault="00AC0155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72737C" w14:textId="203B95FB" w:rsidR="00740BB0" w:rsidRDefault="00740BB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B95CA51" w14:textId="54EC899C" w:rsidR="005E50D1" w:rsidRDefault="005E50D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B0B0D5" w14:textId="3B3E137B" w:rsidR="005E50D1" w:rsidRDefault="005E50D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F9F3CD" w14:textId="0DB7745E" w:rsidR="005E50D1" w:rsidRDefault="005E50D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3D4666" w14:textId="41DF645F" w:rsidR="005E50D1" w:rsidRDefault="00753DA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43FEE2EF" wp14:editId="380C3008">
                <wp:simplePos x="0" y="0"/>
                <wp:positionH relativeFrom="margin">
                  <wp:posOffset>-62009</wp:posOffset>
                </wp:positionH>
                <wp:positionV relativeFrom="paragraph">
                  <wp:posOffset>368300</wp:posOffset>
                </wp:positionV>
                <wp:extent cx="6099175" cy="635"/>
                <wp:effectExtent l="0" t="0" r="0" b="0"/>
                <wp:wrapNone/>
                <wp:docPr id="1206403263" name="Text Box 1206403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9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6BFB64" w14:textId="475727A9" w:rsidR="00AC0155" w:rsidRPr="00AC0155" w:rsidRDefault="00AC0155" w:rsidP="00AC0155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29" w:name="_Hlk152066754"/>
                            <w:bookmarkStart w:id="30" w:name="_Hlk152066755"/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DA7D0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23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สร้างฟังกชันปรับพารามิเตอร์ของดัชนีบ่งชี้ (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RSI  Rule </w:t>
                            </w:r>
                            <w:r w:rsidR="00D2660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 (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bookmarkEnd w:id="29"/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FEE2EF" id="Text Box 1206403263" o:spid="_x0000_s1049" type="#_x0000_t202" style="position:absolute;margin-left:-4.9pt;margin-top:29pt;width:480.25pt;height:.05pt;z-index:25165826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ZknHAIAAEAEAAAOAAAAZHJzL2Uyb0RvYy54bWysU8Fu2zAMvQ/YPwi6L05SNFu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" stroked="f">
                <v:textbox style="mso-fit-shape-to-text:t" inset="0,0,0,0">
                  <w:txbxContent>
                    <w:p w14:paraId="1C6BFB64" w14:textId="475727A9" w:rsidR="00AC0155" w:rsidRPr="00AC0155" w:rsidRDefault="00AC0155" w:rsidP="00AC0155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31" w:name="_Hlk152066754"/>
                      <w:bookmarkStart w:id="32" w:name="_Hlk152066755"/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DA7D0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23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สร้างฟังกชันปรับพารามิเตอร์ของดัชนีบ่งชี้ (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RSI  Rule </w:t>
                      </w:r>
                      <w:r w:rsidR="00D2660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 (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  <w:bookmarkEnd w:id="31"/>
                      <w:bookmarkEnd w:id="32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3BC390" w14:textId="08876BFC" w:rsidR="005E50D1" w:rsidRDefault="005E50D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E8798C" w14:textId="71AA5EE5" w:rsidR="005E50D1" w:rsidRDefault="0090748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BE088E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11" behindDoc="0" locked="0" layoutInCell="1" allowOverlap="1" wp14:anchorId="18EA8E8C" wp14:editId="151950DC">
            <wp:simplePos x="0" y="0"/>
            <wp:positionH relativeFrom="column">
              <wp:posOffset>445300</wp:posOffset>
            </wp:positionH>
            <wp:positionV relativeFrom="paragraph">
              <wp:posOffset>354772</wp:posOffset>
            </wp:positionV>
            <wp:extent cx="4886601" cy="2104408"/>
            <wp:effectExtent l="19050" t="19050" r="28575" b="10160"/>
            <wp:wrapNone/>
            <wp:docPr id="1083298172" name="Picture 10832981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98172" name="Picture 1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601" cy="2104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472F63" w14:textId="21B32BF7" w:rsidR="005E50D1" w:rsidRDefault="005E50D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9107BF8" w14:textId="77777777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459FEC" w14:textId="3130E156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4FBC5DD" w14:textId="3D378944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B0826D" w14:textId="2D5143D4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CE9905" w14:textId="63AF92B4" w:rsidR="008800BC" w:rsidRDefault="004E32A7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74624268" wp14:editId="33627661">
                <wp:simplePos x="0" y="0"/>
                <wp:positionH relativeFrom="margin">
                  <wp:posOffset>-85560</wp:posOffset>
                </wp:positionH>
                <wp:positionV relativeFrom="paragraph">
                  <wp:posOffset>254442</wp:posOffset>
                </wp:positionV>
                <wp:extent cx="6100445" cy="635"/>
                <wp:effectExtent l="0" t="0" r="0" b="0"/>
                <wp:wrapNone/>
                <wp:docPr id="159491498" name="Text Box 159491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F7982F" w14:textId="534B03FA" w:rsidR="00DA7D0D" w:rsidRPr="00AC0155" w:rsidRDefault="00DA7D0D" w:rsidP="00DA7D0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4E32A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24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สร้างฟังกชันปรับพารามิเตอร์ของดัชนีบ่งชี้ (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RSI  Rule </w:t>
                            </w:r>
                            <w:r w:rsidR="005A33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 (</w:t>
                            </w:r>
                            <w:r w:rsidR="002F7D6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624268" id="Text Box 159491498" o:spid="_x0000_s1050" type="#_x0000_t202" style="position:absolute;margin-left:-6.75pt;margin-top:20.05pt;width:480.35pt;height:.05pt;z-index:25165831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" stroked="f">
                <v:textbox style="mso-fit-shape-to-text:t" inset="0,0,0,0">
                  <w:txbxContent>
                    <w:p w14:paraId="2EF7982F" w14:textId="534B03FA" w:rsidR="00DA7D0D" w:rsidRPr="00AC0155" w:rsidRDefault="00DA7D0D" w:rsidP="00DA7D0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4E32A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24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สร้างฟังกชันปรับพารามิเตอร์ของดัชนีบ่งชี้ (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RSI  Rule </w:t>
                      </w:r>
                      <w:r w:rsidR="005A33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 (</w:t>
                      </w:r>
                      <w:r w:rsidR="002F7D6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2224DF" w14:textId="7AC3C9B5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5373E4" w14:textId="27E71DA9" w:rsidR="008800BC" w:rsidRDefault="00997C97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997C97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12" behindDoc="0" locked="0" layoutInCell="1" allowOverlap="1" wp14:anchorId="69C52C1E" wp14:editId="2BF88F93">
            <wp:simplePos x="0" y="0"/>
            <wp:positionH relativeFrom="column">
              <wp:posOffset>435500</wp:posOffset>
            </wp:positionH>
            <wp:positionV relativeFrom="paragraph">
              <wp:posOffset>223382</wp:posOffset>
            </wp:positionV>
            <wp:extent cx="4884252" cy="2751152"/>
            <wp:effectExtent l="19050" t="19050" r="12065" b="11430"/>
            <wp:wrapNone/>
            <wp:docPr id="1353469314" name="Picture 13534693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69314" name="Picture 1" descr="A screenshot of a computer pro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4252" cy="27511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C2B90" w14:textId="5B74B8EC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62D3D7" w14:textId="12D6D0D7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EBD4CE2" w14:textId="6EE647DD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F91742" w14:textId="54FB2AA9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30656E" w14:textId="32EEFCB8" w:rsidR="008800BC" w:rsidRDefault="008800B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B27F004" w14:textId="56167510" w:rsidR="008800BC" w:rsidRDefault="00997C97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4B929E00" wp14:editId="371385F3">
                <wp:simplePos x="0" y="0"/>
                <wp:positionH relativeFrom="margin">
                  <wp:posOffset>-63610</wp:posOffset>
                </wp:positionH>
                <wp:positionV relativeFrom="paragraph">
                  <wp:posOffset>725032</wp:posOffset>
                </wp:positionV>
                <wp:extent cx="6100445" cy="635"/>
                <wp:effectExtent l="0" t="0" r="0" b="0"/>
                <wp:wrapNone/>
                <wp:docPr id="1899053202" name="Text Box 1899053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2BC9E1" w14:textId="68DEF53D" w:rsidR="00997C97" w:rsidRPr="00AC0155" w:rsidRDefault="00997C97" w:rsidP="00997C9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25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สร้างฟังกชันปรับพารามิเตอร์ของดัชนีบ่งชี้ (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RSI 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AC0155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29E00" id="Text Box 1899053202" o:spid="_x0000_s1051" type="#_x0000_t202" style="position:absolute;margin-left:-5pt;margin-top:57.1pt;width:480.35pt;height:.05pt;z-index:25165831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" stroked="f">
                <v:textbox style="mso-fit-shape-to-text:t" inset="0,0,0,0">
                  <w:txbxContent>
                    <w:p w14:paraId="7F2BC9E1" w14:textId="68DEF53D" w:rsidR="00997C97" w:rsidRPr="00AC0155" w:rsidRDefault="00997C97" w:rsidP="00997C9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25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สร้างฟังกชันปรับพารามิเตอร์ของดัชนีบ่งชี้ (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RSI 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AC0155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ED55B8" w14:textId="25D64C69" w:rsidR="00E602F0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863A1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14" behindDoc="0" locked="0" layoutInCell="1" allowOverlap="1" wp14:anchorId="36F56720" wp14:editId="572DD64A">
            <wp:simplePos x="0" y="0"/>
            <wp:positionH relativeFrom="margin">
              <wp:posOffset>519374</wp:posOffset>
            </wp:positionH>
            <wp:positionV relativeFrom="paragraph">
              <wp:posOffset>19050</wp:posOffset>
            </wp:positionV>
            <wp:extent cx="4768850" cy="1783715"/>
            <wp:effectExtent l="19050" t="19050" r="12700" b="26035"/>
            <wp:wrapNone/>
            <wp:docPr id="248409177" name="Picture 2484091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409177" name="Picture 248409177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8850" cy="17837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73B41" w14:textId="38237BE1" w:rsidR="005E50D1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/>
      </w:r>
    </w:p>
    <w:p w14:paraId="6EE24393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EB81814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E15AC6" w14:textId="293E1F7A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3B3FFC98" wp14:editId="5A37765D">
                <wp:simplePos x="0" y="0"/>
                <wp:positionH relativeFrom="margin">
                  <wp:posOffset>531854</wp:posOffset>
                </wp:positionH>
                <wp:positionV relativeFrom="paragraph">
                  <wp:posOffset>72390</wp:posOffset>
                </wp:positionV>
                <wp:extent cx="4768850" cy="635"/>
                <wp:effectExtent l="0" t="0" r="0" b="0"/>
                <wp:wrapNone/>
                <wp:docPr id="726140684" name="Text Box 7261406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647E84" w14:textId="1A2143CA" w:rsidR="002E79C8" w:rsidRPr="00E863A1" w:rsidRDefault="002E79C8" w:rsidP="002E79C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E863A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907486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26</w:t>
                            </w:r>
                            <w:r w:rsidRPr="00E863A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สร้างฟังกชันตารางสรุปข้อมูลผลการศึกษาของกลยุทธ์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ลงทุนตามดัชนีบ่งชี้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3FFC98" id="Text Box 726140684" o:spid="_x0000_s1052" type="#_x0000_t202" style="position:absolute;margin-left:41.9pt;margin-top:5.7pt;width:375.5pt;height:.05pt;z-index:251658315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" stroked="f">
                <v:textbox style="mso-fit-shape-to-text:t" inset="0,0,0,0">
                  <w:txbxContent>
                    <w:p w14:paraId="2F647E84" w14:textId="1A2143CA" w:rsidR="002E79C8" w:rsidRPr="00E863A1" w:rsidRDefault="002E79C8" w:rsidP="002E79C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E863A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907486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26</w:t>
                      </w:r>
                      <w:r w:rsidRPr="00E863A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สร้างฟังกชันตารางสรุปข้อมูลผลการศึกษาของกลยุทธ์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ลงทุนตามดัชนีบ่งชี้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BEAF95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F730CB" w14:textId="5F93AFCA" w:rsidR="002E79C8" w:rsidRDefault="0076248F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863A1">
        <w:rPr>
          <w:rFonts w:ascii="TH SarabunPSK" w:hAnsi="TH SarabunPSK" w:cs="TH SarabunPSK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58316" behindDoc="0" locked="0" layoutInCell="1" allowOverlap="1" wp14:anchorId="5E2C3CF2" wp14:editId="39880D0E">
            <wp:simplePos x="0" y="0"/>
            <wp:positionH relativeFrom="margin">
              <wp:posOffset>532489</wp:posOffset>
            </wp:positionH>
            <wp:positionV relativeFrom="paragraph">
              <wp:posOffset>132135</wp:posOffset>
            </wp:positionV>
            <wp:extent cx="4743782" cy="2126591"/>
            <wp:effectExtent l="19050" t="19050" r="19050" b="26670"/>
            <wp:wrapNone/>
            <wp:docPr id="1531429134" name="Picture 15314291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29134" name="Picture 1" descr="A screenshot of a computer pro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782" cy="2126591"/>
                    </a:xfrm>
                    <a:prstGeom prst="rect">
                      <a:avLst/>
                    </a:prstGeom>
                    <a:ln w="952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C4D51" w14:textId="2D52E122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BA0B43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071E1D9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1200A0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F20670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4E9DBF" w14:textId="026BA866" w:rsidR="002E79C8" w:rsidRDefault="00BB0467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534AC431" wp14:editId="6FD58144">
                <wp:simplePos x="0" y="0"/>
                <wp:positionH relativeFrom="margin">
                  <wp:posOffset>506509</wp:posOffset>
                </wp:positionH>
                <wp:positionV relativeFrom="paragraph">
                  <wp:posOffset>38900</wp:posOffset>
                </wp:positionV>
                <wp:extent cx="4792980" cy="635"/>
                <wp:effectExtent l="0" t="0" r="7620" b="4445"/>
                <wp:wrapNone/>
                <wp:docPr id="1020895323" name="Text Box 1020895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2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8A80B6" w14:textId="719E6E69" w:rsidR="00E863A1" w:rsidRPr="00E863A1" w:rsidRDefault="00E863A1" w:rsidP="00E863A1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</w:pPr>
                            <w:r w:rsidRPr="00E863A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BB046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27</w:t>
                            </w:r>
                            <w:r w:rsidRPr="00E863A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E863A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สร้างฟังกชันตารางสรุปข้อมูลผลการศึกษาของกลยุทธ์ลงทุนตามดัชนีบ่งชี้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(2)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             (พารามิเตอร์หลังจากปรับค่าและผลรวมของสัญญาซื้อและสัญญาขาย)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AC431" id="Text Box 1020895323" o:spid="_x0000_s1053" type="#_x0000_t202" style="position:absolute;margin-left:39.9pt;margin-top:3.05pt;width:377.4pt;height:.05pt;z-index:25165826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" stroked="f">
                <v:textbox style="mso-fit-shape-to-text:t" inset="0,0,0,0">
                  <w:txbxContent>
                    <w:p w14:paraId="008A80B6" w14:textId="719E6E69" w:rsidR="00E863A1" w:rsidRPr="00E863A1" w:rsidRDefault="00E863A1" w:rsidP="00E863A1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</w:pPr>
                      <w:r w:rsidRPr="00E863A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BB046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27</w:t>
                      </w:r>
                      <w:r w:rsidRPr="00E863A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E863A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สร้างฟังกชันตารางสรุปข้อมูลผลการศึกษาของกลยุทธ์ลงทุนตามดัชนีบ่งชี้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(2)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             (พารามิเตอร์หลังจากปรับค่าและผลรวมของสัญญาซื้อและสัญญาขาย)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59E44B1" w14:textId="44FE77D1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B7F789F" w14:textId="42CC570F" w:rsidR="002E79C8" w:rsidRDefault="00C7339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CC01B6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18" behindDoc="0" locked="0" layoutInCell="1" allowOverlap="1" wp14:anchorId="6893D37E" wp14:editId="3477D11D">
            <wp:simplePos x="0" y="0"/>
            <wp:positionH relativeFrom="margin">
              <wp:posOffset>551788</wp:posOffset>
            </wp:positionH>
            <wp:positionV relativeFrom="paragraph">
              <wp:posOffset>259384</wp:posOffset>
            </wp:positionV>
            <wp:extent cx="4759684" cy="2530591"/>
            <wp:effectExtent l="19050" t="19050" r="22225" b="22225"/>
            <wp:wrapNone/>
            <wp:docPr id="2134445782" name="Picture 213444578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445782" name="Picture 1" descr="A screenshot of a computer cod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301" cy="2534109"/>
                    </a:xfrm>
                    <a:prstGeom prst="rect">
                      <a:avLst/>
                    </a:prstGeom>
                    <a:ln w="9525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F619E" w14:textId="525A813D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DD7EBB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DB95DC" w14:textId="49ABCF88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54388BE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03D3DC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E37B004" w14:textId="77777777" w:rsidR="002E79C8" w:rsidRDefault="002E79C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0420DBB" w14:textId="3434A6CD" w:rsidR="005E50D1" w:rsidRDefault="00C7339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214E9321" wp14:editId="5A79AC7A">
                <wp:simplePos x="0" y="0"/>
                <wp:positionH relativeFrom="margin">
                  <wp:posOffset>588397</wp:posOffset>
                </wp:positionH>
                <wp:positionV relativeFrom="paragraph">
                  <wp:posOffset>185807</wp:posOffset>
                </wp:positionV>
                <wp:extent cx="4715364" cy="508883"/>
                <wp:effectExtent l="0" t="0" r="9525" b="5715"/>
                <wp:wrapNone/>
                <wp:docPr id="1505517539" name="Text Box 1505517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5364" cy="50888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7C6DC5" w14:textId="1AB286CD" w:rsidR="00C73394" w:rsidRDefault="00C73394" w:rsidP="00C7339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28</w:t>
                            </w:r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</w:t>
                            </w:r>
                            <w:bookmarkStart w:id="33" w:name="_Hlk153410315"/>
                            <w:bookmarkStart w:id="34" w:name="_Hlk153410316"/>
                            <w:bookmarkStart w:id="35" w:name="_Hlk153410317"/>
                            <w:bookmarkStart w:id="36" w:name="_Hlk153410318"/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สร้างฟังกชันตารางสรุปข้อมูลผลการศึกษาของกลยุทธ์ลงทุนตามดัชนีบ่งชี้ (</w:t>
                            </w:r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               (</w:t>
                            </w:r>
                            <w:r w:rsidRPr="00B70C21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ค่าเฉลี่ยของผลตอบแทนของสัญญาซื้อ</w:t>
                            </w:r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bookmarkEnd w:id="33"/>
                            <w:bookmarkEnd w:id="34"/>
                            <w:bookmarkEnd w:id="35"/>
                            <w:bookmarkEnd w:id="36"/>
                          </w:p>
                          <w:p w14:paraId="798BC813" w14:textId="77777777" w:rsidR="00C73394" w:rsidRPr="00E65C51" w:rsidRDefault="00C73394" w:rsidP="00C73394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E9321" id="Text Box 1505517539" o:spid="_x0000_s1054" type="#_x0000_t202" style="position:absolute;margin-left:46.35pt;margin-top:14.65pt;width:371.3pt;height:40.05pt;z-index:25165831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" stroked="f">
                <v:textbox inset="0,0,0,0">
                  <w:txbxContent>
                    <w:p w14:paraId="0D7C6DC5" w14:textId="1AB286CD" w:rsidR="00C73394" w:rsidRDefault="00C73394" w:rsidP="00C7339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28</w:t>
                      </w:r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</w:t>
                      </w:r>
                      <w:bookmarkStart w:id="37" w:name="_Hlk153410315"/>
                      <w:bookmarkStart w:id="38" w:name="_Hlk153410316"/>
                      <w:bookmarkStart w:id="39" w:name="_Hlk153410317"/>
                      <w:bookmarkStart w:id="40" w:name="_Hlk153410318"/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สร้างฟังกชันตารางสรุปข้อมูลผลการศึกษาของกลยุทธ์ลงทุนตามดัชนีบ่งชี้ (</w:t>
                      </w:r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               (</w:t>
                      </w:r>
                      <w:r w:rsidRPr="00B70C21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ค่าเฉลี่ยของผลตอบแทนของสัญญาซื้อ</w:t>
                      </w:r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  <w:bookmarkEnd w:id="37"/>
                      <w:bookmarkEnd w:id="38"/>
                      <w:bookmarkEnd w:id="39"/>
                      <w:bookmarkEnd w:id="40"/>
                    </w:p>
                    <w:p w14:paraId="798BC813" w14:textId="77777777" w:rsidR="00C73394" w:rsidRPr="00E65C51" w:rsidRDefault="00C73394" w:rsidP="00C73394"/>
                  </w:txbxContent>
                </v:textbox>
                <w10:wrap anchorx="margin"/>
              </v:shape>
            </w:pict>
          </mc:Fallback>
        </mc:AlternateContent>
      </w:r>
    </w:p>
    <w:p w14:paraId="3F17F4B7" w14:textId="3059B77E" w:rsidR="005E50D1" w:rsidRDefault="00366A6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86E9F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20" behindDoc="0" locked="0" layoutInCell="1" allowOverlap="1" wp14:anchorId="2BCADC7E" wp14:editId="3E0EEEAD">
            <wp:simplePos x="0" y="0"/>
            <wp:positionH relativeFrom="margin">
              <wp:posOffset>559739</wp:posOffset>
            </wp:positionH>
            <wp:positionV relativeFrom="paragraph">
              <wp:posOffset>-139976</wp:posOffset>
            </wp:positionV>
            <wp:extent cx="4791489" cy="1890923"/>
            <wp:effectExtent l="19050" t="19050" r="9525" b="14605"/>
            <wp:wrapNone/>
            <wp:docPr id="817302256" name="Picture 81730225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02256" name="Picture 1" descr="A screenshot of a computer pro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353" cy="1892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06003A" w14:textId="63A1B14D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D042D9" w14:textId="68F01FE9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A3E2EC" w14:textId="141C6F9A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95D543" w14:textId="42439D62" w:rsidR="0069760E" w:rsidRDefault="00366A6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7F4105B9" wp14:editId="29D836B0">
                <wp:simplePos x="0" y="0"/>
                <wp:positionH relativeFrom="margin">
                  <wp:posOffset>512197</wp:posOffset>
                </wp:positionH>
                <wp:positionV relativeFrom="paragraph">
                  <wp:posOffset>274154</wp:posOffset>
                </wp:positionV>
                <wp:extent cx="4951095" cy="635"/>
                <wp:effectExtent l="0" t="0" r="1905" b="4445"/>
                <wp:wrapNone/>
                <wp:docPr id="634497442" name="Text Box 634497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1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6DA0E7" w14:textId="2DA74CFE" w:rsidR="0069760E" w:rsidRPr="00DA154F" w:rsidRDefault="0069760E" w:rsidP="0069760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DA154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DA154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="00D575C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9</w:t>
                            </w:r>
                            <w:r w:rsidRPr="00DA154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DA154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cs/>
                              </w:rPr>
                              <w:t>สร้างฟังกชันตารางสรุปข้อมูลผลการศึกษาของกลยุทธ์ลงทุนตามดัชนีบ่งชี้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4</w:t>
                            </w:r>
                            <w:r w:rsidRPr="00DA154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                    </w:t>
                            </w:r>
                            <w:r w:rsidRPr="00DA154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r w:rsidRPr="00DA154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cs/>
                              </w:rPr>
                              <w:t>ค่าเฉลี่ยของผลตอบแทนของสัญญา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cs/>
                              </w:rPr>
                              <w:t>ขาย</w:t>
                            </w:r>
                            <w:r w:rsidRPr="00DA154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4105B9" id="Text Box 634497442" o:spid="_x0000_s1055" type="#_x0000_t202" style="position:absolute;margin-left:40.35pt;margin-top:21.6pt;width:389.85pt;height:.05pt;z-index:251658319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" stroked="f">
                <v:textbox style="mso-fit-shape-to-text:t" inset="0,0,0,0">
                  <w:txbxContent>
                    <w:p w14:paraId="5E6DA0E7" w14:textId="2DA74CFE" w:rsidR="0069760E" w:rsidRPr="00DA154F" w:rsidRDefault="0069760E" w:rsidP="0069760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DA154F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DA154F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="00D575CC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9</w:t>
                      </w:r>
                      <w:r w:rsidRPr="00DA154F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DA154F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cs/>
                        </w:rPr>
                        <w:t>สร้างฟังกชันตารางสรุปข้อมูลผลการศึกษาของกลยุทธ์ลงทุนตามดัชนีบ่งชี้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4</w:t>
                      </w:r>
                      <w:r w:rsidRPr="00DA154F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)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                       </w:t>
                      </w:r>
                      <w:r w:rsidRPr="00DA154F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(</w:t>
                      </w:r>
                      <w:r w:rsidRPr="00DA154F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cs/>
                        </w:rPr>
                        <w:t>ค่าเฉลี่ยของผลตอบแทนของสัญญา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cs/>
                        </w:rPr>
                        <w:t>ขาย</w:t>
                      </w:r>
                      <w:r w:rsidRPr="00DA154F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2608201" w14:textId="0869147C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FA103F" w14:textId="62CD4589" w:rsidR="0069760E" w:rsidRDefault="005559CD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B70C21">
        <w:rPr>
          <w:rFonts w:ascii="TH SarabunPSK" w:hAnsi="TH SarabunPSK" w:cs="TH SarabunPSK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58322" behindDoc="0" locked="0" layoutInCell="1" allowOverlap="1" wp14:anchorId="3A135F2E" wp14:editId="2F7C8602">
            <wp:simplePos x="0" y="0"/>
            <wp:positionH relativeFrom="margin">
              <wp:posOffset>583593</wp:posOffset>
            </wp:positionH>
            <wp:positionV relativeFrom="paragraph">
              <wp:posOffset>233570</wp:posOffset>
            </wp:positionV>
            <wp:extent cx="4808621" cy="2748003"/>
            <wp:effectExtent l="19050" t="19050" r="11430" b="14605"/>
            <wp:wrapNone/>
            <wp:docPr id="620727163" name="Picture 6207271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27163" name="Picture 620727163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929" cy="274932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160448" w14:textId="5C15E9E7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B4ABCB" w14:textId="7E6342C3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536DC1D" w14:textId="77777777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D11ABC" w14:textId="77777777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1D50188" w14:textId="77777777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978708" w14:textId="77777777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159BB73" w14:textId="7DFEE130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62A233" w14:textId="3611FC94" w:rsidR="0069760E" w:rsidRDefault="005559CD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1" behindDoc="0" locked="0" layoutInCell="1" allowOverlap="1" wp14:anchorId="497D4EDE" wp14:editId="280DA050">
                <wp:simplePos x="0" y="0"/>
                <wp:positionH relativeFrom="margin">
                  <wp:posOffset>610373</wp:posOffset>
                </wp:positionH>
                <wp:positionV relativeFrom="paragraph">
                  <wp:posOffset>7371</wp:posOffset>
                </wp:positionV>
                <wp:extent cx="4848225" cy="635"/>
                <wp:effectExtent l="0" t="0" r="9525" b="4445"/>
                <wp:wrapNone/>
                <wp:docPr id="665024159" name="Text Box 665024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8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F5626E" w14:textId="7CE1CFC1" w:rsidR="005559CD" w:rsidRPr="00B70C21" w:rsidRDefault="005559CD" w:rsidP="005559C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30</w:t>
                            </w:r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สร้างฟังกชันตารางสรุปข้อมูลผลการศึกษาของกลยุทธ์ลงทุนตามดัชนีบ่งชี้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               (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หาจำนวนเปอร์เซ็นต์ของสัญญาซื้อและสัญญาขาย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, T-test statistics,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อัตราผลตอบแทน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Buy+Sell</w:t>
                            </w:r>
                            <w:r w:rsidRPr="00B70C21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D4EDE" id="Text Box 665024159" o:spid="_x0000_s1056" type="#_x0000_t202" style="position:absolute;margin-left:48.05pt;margin-top:.6pt;width:381.75pt;height:.05pt;z-index:25165832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" stroked="f">
                <v:textbox style="mso-fit-shape-to-text:t" inset="0,0,0,0">
                  <w:txbxContent>
                    <w:p w14:paraId="7EF5626E" w14:textId="7CE1CFC1" w:rsidR="005559CD" w:rsidRPr="00B70C21" w:rsidRDefault="005559CD" w:rsidP="005559C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30</w:t>
                      </w:r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สร้างฟังกชันตารางสรุปข้อมูลผลการศึกษาของกลยุทธ์ลงทุนตามดัชนีบ่งชี้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               (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หาจำนวนเปอร์เซ็นต์ของสัญญาซื้อและสัญญาขาย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, T-test statistics,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อัตราผลตอบแทน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Buy+Sell</w:t>
                      </w:r>
                      <w:r w:rsidRPr="00B70C21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7F1AF6" w14:textId="41D9A6C8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70AF3A" w14:textId="14C53543" w:rsidR="0069760E" w:rsidRDefault="00BD2A5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23" behindDoc="0" locked="0" layoutInCell="1" allowOverlap="1" wp14:anchorId="259048A5" wp14:editId="5AEC1F60">
            <wp:simplePos x="0" y="0"/>
            <wp:positionH relativeFrom="margin">
              <wp:posOffset>561948</wp:posOffset>
            </wp:positionH>
            <wp:positionV relativeFrom="paragraph">
              <wp:posOffset>229594</wp:posOffset>
            </wp:positionV>
            <wp:extent cx="4867275" cy="2282190"/>
            <wp:effectExtent l="19050" t="19050" r="9525" b="22860"/>
            <wp:wrapNone/>
            <wp:docPr id="1480332553" name="Picture 148033255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332553" name="Picture 1480332553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28219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20485C" w14:textId="348F037A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C8F25A" w14:textId="2AAC1D8E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32BC1DA" w14:textId="58CE7E73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04508F8" w14:textId="10DEB173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FDA31F" w14:textId="4F00CA18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8491A8D" w14:textId="6C9916F1" w:rsidR="0069760E" w:rsidRDefault="00BD2A5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45534D81" wp14:editId="49AF9FB9">
                <wp:simplePos x="0" y="0"/>
                <wp:positionH relativeFrom="column">
                  <wp:posOffset>583151</wp:posOffset>
                </wp:positionH>
                <wp:positionV relativeFrom="paragraph">
                  <wp:posOffset>308334</wp:posOffset>
                </wp:positionV>
                <wp:extent cx="4867275" cy="453814"/>
                <wp:effectExtent l="0" t="0" r="9525" b="3810"/>
                <wp:wrapNone/>
                <wp:docPr id="1039779923" name="Text Box 10397799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7275" cy="45381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00B856" w14:textId="57C5DA48" w:rsidR="00BD2A56" w:rsidRDefault="00BD2A56" w:rsidP="00BD2A5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7B094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771316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1 </w:t>
                            </w:r>
                            <w:r w:rsidRPr="007B094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cs/>
                              </w:rPr>
                              <w:t>สร้างฟังกชันตารางสรุปข้อมูลผลการศึกษาของกลยุทธ์ลงทุนตามดัชนีบ่งชี้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7B094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)              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   </w:t>
                            </w:r>
                            <w:r w:rsidRPr="007B094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(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cs/>
                              </w:rPr>
                              <w:t>รวมการคำนวนทุกอย่างมาอยู่ในตารางสรุปเดียวกัน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14:paraId="2CACB3BA" w14:textId="77777777" w:rsidR="00BD2A56" w:rsidRPr="002C5316" w:rsidRDefault="00BD2A56" w:rsidP="00BD2A5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34D81" id="Text Box 1039779923" o:spid="_x0000_s1057" type="#_x0000_t202" style="position:absolute;margin-left:45.9pt;margin-top:24.3pt;width:383.25pt;height:35.75pt;z-index:2516583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" stroked="f">
                <v:textbox inset="0,0,0,0">
                  <w:txbxContent>
                    <w:p w14:paraId="6E00B856" w14:textId="57C5DA48" w:rsidR="00BD2A56" w:rsidRDefault="00BD2A56" w:rsidP="00BD2A5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</w:pPr>
                      <w:r w:rsidRPr="007B0942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771316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1 </w:t>
                      </w:r>
                      <w:r w:rsidRPr="007B0942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cs/>
                        </w:rPr>
                        <w:t>สร้างฟังกชันตารางสรุปข้อมูลผลการศึกษาของกลยุทธ์ลงทุนตามดัชนีบ่งชี้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7B0942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)              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   </w:t>
                      </w:r>
                      <w:r w:rsidRPr="007B0942"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(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cs/>
                        </w:rPr>
                        <w:t>รวมการคำนวนทุกอย่างมาอยู่ในตารางสรุปเดียวกัน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)</w:t>
                      </w:r>
                    </w:p>
                    <w:p w14:paraId="2CACB3BA" w14:textId="77777777" w:rsidR="00BD2A56" w:rsidRPr="002C5316" w:rsidRDefault="00BD2A56" w:rsidP="00BD2A56"/>
                  </w:txbxContent>
                </v:textbox>
              </v:shape>
            </w:pict>
          </mc:Fallback>
        </mc:AlternateContent>
      </w:r>
    </w:p>
    <w:p w14:paraId="7E60F197" w14:textId="2AF3F359" w:rsidR="0069760E" w:rsidRDefault="0077131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6BCB63C3" wp14:editId="5372B2CF">
                <wp:simplePos x="0" y="0"/>
                <wp:positionH relativeFrom="column">
                  <wp:posOffset>511810</wp:posOffset>
                </wp:positionH>
                <wp:positionV relativeFrom="paragraph">
                  <wp:posOffset>2251075</wp:posOffset>
                </wp:positionV>
                <wp:extent cx="4921885" cy="635"/>
                <wp:effectExtent l="0" t="0" r="0" b="0"/>
                <wp:wrapNone/>
                <wp:docPr id="1868992138" name="Text Box 1868992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DF7764" w14:textId="3836A08E" w:rsidR="00771316" w:rsidRPr="008D76C2" w:rsidRDefault="00771316" w:rsidP="008D76C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32 </w:t>
                            </w:r>
                            <w:r w:rsidR="008D76C2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="008D76C2"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</w:t>
                            </w:r>
                            <w:r w:rsidR="00091BB0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กับดัชนีต่างๆ</w:t>
                            </w:r>
                            <w:r w:rsidR="008D76C2"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="008D76C2"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MACD Rule 1 (12,26,0)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CB63C3" id="Text Box 1868992138" o:spid="_x0000_s1058" type="#_x0000_t202" style="position:absolute;margin-left:40.3pt;margin-top:177.25pt;width:387.55pt;height:.05pt;z-index:25165832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" stroked="f">
                <v:textbox style="mso-fit-shape-to-text:t" inset="0,0,0,0">
                  <w:txbxContent>
                    <w:p w14:paraId="2FDF7764" w14:textId="3836A08E" w:rsidR="00771316" w:rsidRPr="008D76C2" w:rsidRDefault="00771316" w:rsidP="008D76C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32 </w:t>
                      </w:r>
                      <w:r w:rsidR="008D76C2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</w:t>
                      </w:r>
                      <w:r w:rsidR="008D76C2"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</w:t>
                      </w:r>
                      <w:r w:rsidR="00091BB0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กับดัชนีต่างๆ</w:t>
                      </w:r>
                      <w:r w:rsidR="008D76C2"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="008D76C2"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MACD Rule 1 (12,26,0)</w:t>
                      </w:r>
                    </w:p>
                  </w:txbxContent>
                </v:textbox>
              </v:shape>
            </w:pict>
          </mc:Fallback>
        </mc:AlternateContent>
      </w:r>
      <w:r w:rsidRPr="00771316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25" behindDoc="0" locked="0" layoutInCell="1" allowOverlap="1" wp14:anchorId="1E7D8E2E" wp14:editId="218535BA">
            <wp:simplePos x="0" y="0"/>
            <wp:positionH relativeFrom="margin">
              <wp:posOffset>512031</wp:posOffset>
            </wp:positionH>
            <wp:positionV relativeFrom="paragraph">
              <wp:posOffset>-60463</wp:posOffset>
            </wp:positionV>
            <wp:extent cx="4922330" cy="2255023"/>
            <wp:effectExtent l="19050" t="19050" r="12065" b="12065"/>
            <wp:wrapNone/>
            <wp:docPr id="1964083813" name="Picture 19640838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83813" name="Picture 1" descr="A screenshot of a computer pro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136" cy="2260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FA914" w14:textId="77777777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582EAA" w14:textId="77777777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FF85CF" w14:textId="77777777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D92F63" w14:textId="77777777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833D89A" w14:textId="77777777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97B378" w14:textId="77777777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55B842A" w14:textId="04AFE609" w:rsidR="00A741C9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1D4270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27" behindDoc="0" locked="0" layoutInCell="1" allowOverlap="1" wp14:anchorId="772F0F07" wp14:editId="6ABC7547">
            <wp:simplePos x="0" y="0"/>
            <wp:positionH relativeFrom="column">
              <wp:posOffset>521363</wp:posOffset>
            </wp:positionH>
            <wp:positionV relativeFrom="paragraph">
              <wp:posOffset>286937</wp:posOffset>
            </wp:positionV>
            <wp:extent cx="4921857" cy="2343144"/>
            <wp:effectExtent l="19050" t="19050" r="12700" b="19685"/>
            <wp:wrapNone/>
            <wp:docPr id="1290828662" name="Picture 129082866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8662" name="Picture 1" descr="A screenshot of a computer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857" cy="2343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05636C" w14:textId="77777777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53FBBD" w14:textId="77777777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261DC5" w14:textId="77777777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FABB28F" w14:textId="77777777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8E380C3" w14:textId="77777777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09379C" w14:textId="256689DB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61989AC" w14:textId="69C34F5A" w:rsidR="00A741C9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6958C5AB" wp14:editId="3E927B91">
                <wp:simplePos x="0" y="0"/>
                <wp:positionH relativeFrom="column">
                  <wp:posOffset>521363</wp:posOffset>
                </wp:positionH>
                <wp:positionV relativeFrom="paragraph">
                  <wp:posOffset>24047</wp:posOffset>
                </wp:positionV>
                <wp:extent cx="4921250" cy="635"/>
                <wp:effectExtent l="0" t="0" r="0" b="0"/>
                <wp:wrapNone/>
                <wp:docPr id="238660372" name="Text Box 238660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B45157" w14:textId="04C19E83" w:rsidR="001D4270" w:rsidRPr="00127F9C" w:rsidRDefault="001D4270" w:rsidP="00127F9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127F9C"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33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แสดง</w:t>
                            </w:r>
                            <w:r w:rsidR="00127F9C"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ตารางผลการคำนวน </w:t>
                            </w:r>
                            <w:r w:rsidR="00127F9C"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MACD Rule 1 (12,26,0)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58C5AB" id="Text Box 238660372" o:spid="_x0000_s1059" type="#_x0000_t202" style="position:absolute;margin-left:41.05pt;margin-top:1.9pt;width:387.5pt;height:.05pt;z-index:251658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" stroked="f">
                <v:textbox style="mso-fit-shape-to-text:t" inset="0,0,0,0">
                  <w:txbxContent>
                    <w:p w14:paraId="46B45157" w14:textId="04C19E83" w:rsidR="001D4270" w:rsidRPr="00127F9C" w:rsidRDefault="001D4270" w:rsidP="00127F9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127F9C"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33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แสดง</w:t>
                      </w:r>
                      <w:r w:rsidR="00127F9C"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ตารางผลการคำนวน </w:t>
                      </w:r>
                      <w:r w:rsidR="00127F9C"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MACD Rule 1 (12,26,0)</w:t>
                      </w:r>
                    </w:p>
                  </w:txbxContent>
                </v:textbox>
              </v:shape>
            </w:pict>
          </mc:Fallback>
        </mc:AlternateContent>
      </w:r>
    </w:p>
    <w:p w14:paraId="011B3B6C" w14:textId="7AD52AA4" w:rsidR="00A741C9" w:rsidRDefault="00F5439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F5439A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29" behindDoc="0" locked="0" layoutInCell="1" allowOverlap="1" wp14:anchorId="2E753432" wp14:editId="3373466F">
            <wp:simplePos x="0" y="0"/>
            <wp:positionH relativeFrom="column">
              <wp:posOffset>511727</wp:posOffset>
            </wp:positionH>
            <wp:positionV relativeFrom="paragraph">
              <wp:posOffset>348257</wp:posOffset>
            </wp:positionV>
            <wp:extent cx="4975420" cy="2294779"/>
            <wp:effectExtent l="19050" t="19050" r="15875" b="10795"/>
            <wp:wrapNone/>
            <wp:docPr id="1061801945" name="Picture 106180194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01945" name="Picture 1" descr="A screenshot of a computer cod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420" cy="2294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84C2ED" w14:textId="1012A243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01A4106" w14:textId="70A72B19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BF03F79" w14:textId="12DE1022" w:rsidR="00A741C9" w:rsidRDefault="00A741C9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10FAC6" w14:textId="50C2D36A" w:rsidR="0069760E" w:rsidRDefault="0069760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D23D1FE" w14:textId="5FAB5D18" w:rsidR="00127F9C" w:rsidRDefault="00127F9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A85E887" w14:textId="6A1DC2B5" w:rsidR="00127F9C" w:rsidRDefault="00127F9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E6F39AB" w14:textId="35E7ADC5" w:rsidR="00127F9C" w:rsidRDefault="00F5439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64FEDB85" wp14:editId="340D018C">
                <wp:simplePos x="0" y="0"/>
                <wp:positionH relativeFrom="column">
                  <wp:posOffset>579920</wp:posOffset>
                </wp:positionH>
                <wp:positionV relativeFrom="paragraph">
                  <wp:posOffset>47431</wp:posOffset>
                </wp:positionV>
                <wp:extent cx="4921885" cy="635"/>
                <wp:effectExtent l="0" t="0" r="0" b="0"/>
                <wp:wrapNone/>
                <wp:docPr id="1826328878" name="Text Box 1826328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ADA2E4" w14:textId="35CB595F" w:rsidR="00F5439A" w:rsidRPr="008D76C2" w:rsidRDefault="00F5439A" w:rsidP="00F5439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กับดัชนีต่างๆ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(12,26,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FEDB85" id="Text Box 1826328878" o:spid="_x0000_s1060" type="#_x0000_t202" style="position:absolute;margin-left:45.65pt;margin-top:3.75pt;width:387.55pt;height:.05pt;z-index:2516583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" stroked="f">
                <v:textbox style="mso-fit-shape-to-text:t" inset="0,0,0,0">
                  <w:txbxContent>
                    <w:p w14:paraId="4CADA2E4" w14:textId="35CB595F" w:rsidR="00F5439A" w:rsidRPr="008D76C2" w:rsidRDefault="00F5439A" w:rsidP="00F5439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กับดัชนีต่างๆ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(12,26,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21A828CF" w14:textId="4D09C49A" w:rsidR="00127F9C" w:rsidRDefault="00E049A0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049A0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31" behindDoc="0" locked="0" layoutInCell="1" allowOverlap="1" wp14:anchorId="7E508A4A" wp14:editId="49234FE2">
            <wp:simplePos x="0" y="0"/>
            <wp:positionH relativeFrom="column">
              <wp:posOffset>460154</wp:posOffset>
            </wp:positionH>
            <wp:positionV relativeFrom="paragraph">
              <wp:posOffset>15875</wp:posOffset>
            </wp:positionV>
            <wp:extent cx="5009322" cy="2451382"/>
            <wp:effectExtent l="19050" t="19050" r="20320" b="25400"/>
            <wp:wrapNone/>
            <wp:docPr id="1226129785" name="Picture 12261297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29785" name="Picture 1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9322" cy="24513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915AD" w14:textId="023F2F64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9EBAAB" w14:textId="7726ACCB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3E7515" w14:textId="023182B3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EC1E8B" w14:textId="5E7DE4F8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2FECE7" w14:textId="3B463664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5EB5FD8" w14:textId="6414FC23" w:rsidR="00FB2CE8" w:rsidRDefault="00EE3803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6" behindDoc="0" locked="0" layoutInCell="1" allowOverlap="1" wp14:anchorId="1419AEE6" wp14:editId="38575B69">
                <wp:simplePos x="0" y="0"/>
                <wp:positionH relativeFrom="column">
                  <wp:posOffset>564543</wp:posOffset>
                </wp:positionH>
                <wp:positionV relativeFrom="paragraph">
                  <wp:posOffset>238373</wp:posOffset>
                </wp:positionV>
                <wp:extent cx="4921250" cy="635"/>
                <wp:effectExtent l="0" t="0" r="0" b="0"/>
                <wp:wrapNone/>
                <wp:docPr id="98160750" name="Text Box 98160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61B588" w14:textId="77777777" w:rsidR="00EE3803" w:rsidRPr="00127F9C" w:rsidRDefault="00EE3803" w:rsidP="00EE3803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แสดงตารางผลการคำนวน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(12,26,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9AEE6" id="Text Box 98160750" o:spid="_x0000_s1061" type="#_x0000_t202" style="position:absolute;margin-left:44.45pt;margin-top:18.75pt;width:387.5pt;height:.05pt;z-index:25165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YnGQIAAEAEAAAOAAAAZHJzL2Uyb0RvYy54bWysU8Fu2zAMvQ/YPwi6L06ytdi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" stroked="f">
                <v:textbox style="mso-fit-shape-to-text:t" inset="0,0,0,0">
                  <w:txbxContent>
                    <w:p w14:paraId="5661B588" w14:textId="77777777" w:rsidR="00EE3803" w:rsidRPr="00127F9C" w:rsidRDefault="00EE3803" w:rsidP="00EE3803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แสดงตารางผลการคำนวน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(12,26,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E049A0">
        <w:rPr>
          <w:noProof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1FFB9F82" wp14:editId="54F442F0">
                <wp:simplePos x="0" y="0"/>
                <wp:positionH relativeFrom="column">
                  <wp:posOffset>563880</wp:posOffset>
                </wp:positionH>
                <wp:positionV relativeFrom="paragraph">
                  <wp:posOffset>235088</wp:posOffset>
                </wp:positionV>
                <wp:extent cx="4921250" cy="635"/>
                <wp:effectExtent l="0" t="0" r="0" b="0"/>
                <wp:wrapNone/>
                <wp:docPr id="807117588" name="Text Box 8071175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6AE4A4" w14:textId="2CC35BE8" w:rsidR="00E049A0" w:rsidRPr="00127F9C" w:rsidRDefault="00E049A0" w:rsidP="00E049A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แสดงตารางผลการคำนวน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(12,26,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FB9F82" id="Text Box 807117588" o:spid="_x0000_s1062" type="#_x0000_t202" style="position:absolute;margin-left:44.4pt;margin-top:18.5pt;width:387.5pt;height:.05pt;z-index:2516583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0tIGwIAAEAEAAAOAAAAZHJzL2Uyb0RvYy54bWysU8Fu2zAMvQ/YPwi6L07SNV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" stroked="f">
                <v:textbox style="mso-fit-shape-to-text:t" inset="0,0,0,0">
                  <w:txbxContent>
                    <w:p w14:paraId="696AE4A4" w14:textId="2CC35BE8" w:rsidR="00E049A0" w:rsidRPr="00127F9C" w:rsidRDefault="00E049A0" w:rsidP="00E049A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แสดงตารางผลการคำนวน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(12,26,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1B25CA20" w14:textId="1D00D4FE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522EBD" w14:textId="3DA3725D" w:rsidR="00FB2CE8" w:rsidRDefault="00B14D53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B14D53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33" behindDoc="0" locked="0" layoutInCell="1" allowOverlap="1" wp14:anchorId="66D73D1E" wp14:editId="64400F6A">
            <wp:simplePos x="0" y="0"/>
            <wp:positionH relativeFrom="column">
              <wp:posOffset>468574</wp:posOffset>
            </wp:positionH>
            <wp:positionV relativeFrom="paragraph">
              <wp:posOffset>288290</wp:posOffset>
            </wp:positionV>
            <wp:extent cx="5072932" cy="2295353"/>
            <wp:effectExtent l="19050" t="19050" r="13970" b="10160"/>
            <wp:wrapNone/>
            <wp:docPr id="2137920049" name="Picture 213792004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920049" name="Picture 1" descr="A screenshot of a computer cod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932" cy="22953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57BDB" w14:textId="4034F752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860CDD2" w14:textId="77777777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8C0900E" w14:textId="77777777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480413" w14:textId="77777777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9F36245" w14:textId="177D178F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123E4F" w14:textId="77777777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50503D5" w14:textId="099EFEFA" w:rsidR="00FB2CE8" w:rsidRDefault="00B14D53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7BCDB520" wp14:editId="6241AA40">
                <wp:simplePos x="0" y="0"/>
                <wp:positionH relativeFrom="column">
                  <wp:posOffset>526663</wp:posOffset>
                </wp:positionH>
                <wp:positionV relativeFrom="paragraph">
                  <wp:posOffset>12865</wp:posOffset>
                </wp:positionV>
                <wp:extent cx="4921885" cy="635"/>
                <wp:effectExtent l="0" t="0" r="0" b="0"/>
                <wp:wrapNone/>
                <wp:docPr id="1073869865" name="Text Box 10738698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B8ABCF" w14:textId="66F36253" w:rsidR="00B14D53" w:rsidRPr="008D76C2" w:rsidRDefault="00B14D53" w:rsidP="00B14D53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กับดัชนีต่างๆ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17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CDB520" id="Text Box 1073869865" o:spid="_x0000_s1063" type="#_x0000_t202" style="position:absolute;margin-left:41.45pt;margin-top:1pt;width:387.55pt;height:.05pt;z-index:25165833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" stroked="f">
                <v:textbox style="mso-fit-shape-to-text:t" inset="0,0,0,0">
                  <w:txbxContent>
                    <w:p w14:paraId="09B8ABCF" w14:textId="66F36253" w:rsidR="00B14D53" w:rsidRPr="008D76C2" w:rsidRDefault="00B14D53" w:rsidP="00B14D53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กับดัชนีต่างๆ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17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788500AE" w14:textId="64C94997" w:rsidR="00FB2CE8" w:rsidRDefault="00EE3803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E3803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35" behindDoc="0" locked="0" layoutInCell="1" allowOverlap="1" wp14:anchorId="7131DB2D" wp14:editId="3D88EE1B">
            <wp:simplePos x="0" y="0"/>
            <wp:positionH relativeFrom="column">
              <wp:posOffset>455847</wp:posOffset>
            </wp:positionH>
            <wp:positionV relativeFrom="paragraph">
              <wp:posOffset>357533</wp:posOffset>
            </wp:positionV>
            <wp:extent cx="5103985" cy="2513541"/>
            <wp:effectExtent l="19050" t="19050" r="20955" b="20320"/>
            <wp:wrapNone/>
            <wp:docPr id="1944286283" name="Picture 19442862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86283" name="Picture 1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985" cy="25135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FF459" w14:textId="43C53179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3800F3A" w14:textId="0EF72DC5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F5E9A8" w14:textId="322F7C8C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EFB302C" w14:textId="2E34D89D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20B127" w14:textId="4B202BE4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9BECE9" w14:textId="7F07BB28" w:rsidR="00FB2CE8" w:rsidRDefault="00EE3803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09BBF094" wp14:editId="51C5BF54">
                <wp:simplePos x="0" y="0"/>
                <wp:positionH relativeFrom="column">
                  <wp:posOffset>595630</wp:posOffset>
                </wp:positionH>
                <wp:positionV relativeFrom="paragraph">
                  <wp:posOffset>637927</wp:posOffset>
                </wp:positionV>
                <wp:extent cx="4921250" cy="635"/>
                <wp:effectExtent l="0" t="0" r="0" b="0"/>
                <wp:wrapNone/>
                <wp:docPr id="1078182314" name="Text Box 1078182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23D909" w14:textId="23B1289A" w:rsidR="00EE3803" w:rsidRPr="00127F9C" w:rsidRDefault="00EE3803" w:rsidP="00EE3803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แสดงตารางผลการคำนวน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17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,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BBF094" id="Text Box 1078182314" o:spid="_x0000_s1064" type="#_x0000_t202" style="position:absolute;margin-left:46.9pt;margin-top:50.25pt;width:387.5pt;height:.05pt;z-index:2516583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MRkGwIAAEAEAAAOAAAAZHJzL2Uyb0RvYy54bWysU8Fu2zAMvQ/YPwi6L07Stei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" stroked="f">
                <v:textbox style="mso-fit-shape-to-text:t" inset="0,0,0,0">
                  <w:txbxContent>
                    <w:p w14:paraId="2323D909" w14:textId="23B1289A" w:rsidR="00EE3803" w:rsidRPr="00127F9C" w:rsidRDefault="00EE3803" w:rsidP="00EE3803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แสดงตารางผลการคำนวน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17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,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0A1E499" w14:textId="76C5EA2F" w:rsidR="00FB2CE8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8547D6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38" behindDoc="0" locked="0" layoutInCell="1" allowOverlap="1" wp14:anchorId="21B5FA19" wp14:editId="289C412D">
            <wp:simplePos x="0" y="0"/>
            <wp:positionH relativeFrom="margin">
              <wp:posOffset>415069</wp:posOffset>
            </wp:positionH>
            <wp:positionV relativeFrom="paragraph">
              <wp:posOffset>19050</wp:posOffset>
            </wp:positionV>
            <wp:extent cx="5091613" cy="2294780"/>
            <wp:effectExtent l="19050" t="19050" r="13970" b="10795"/>
            <wp:wrapNone/>
            <wp:docPr id="1327268409" name="Picture 132726840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68409" name="Picture 1" descr="A screenshot of a computer cod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1613" cy="2294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4562E" w14:textId="77777777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AFD80B" w14:textId="77777777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CC5ED19" w14:textId="77777777" w:rsidR="00FB2CE8" w:rsidRDefault="00FB2CE8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5912995" w14:textId="5E8B0ED1" w:rsidR="00FB2CE8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/>
      </w:r>
    </w:p>
    <w:p w14:paraId="60B12A06" w14:textId="40F56531" w:rsidR="008547D6" w:rsidRDefault="00E817B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39" behindDoc="0" locked="0" layoutInCell="1" allowOverlap="1" wp14:anchorId="78CBFD90" wp14:editId="3A4377AC">
                <wp:simplePos x="0" y="0"/>
                <wp:positionH relativeFrom="column">
                  <wp:posOffset>620036</wp:posOffset>
                </wp:positionH>
                <wp:positionV relativeFrom="paragraph">
                  <wp:posOffset>228876</wp:posOffset>
                </wp:positionV>
                <wp:extent cx="4921885" cy="635"/>
                <wp:effectExtent l="0" t="0" r="0" b="0"/>
                <wp:wrapNone/>
                <wp:docPr id="226104963" name="Text Box 226104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9B98D8" w14:textId="726A0787" w:rsidR="00E817B6" w:rsidRPr="008D76C2" w:rsidRDefault="00E817B6" w:rsidP="00E817B6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กับดัชนีต่างๆ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7,50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CBFD90" id="Text Box 226104963" o:spid="_x0000_s1065" type="#_x0000_t202" style="position:absolute;margin-left:48.8pt;margin-top:18pt;width:387.55pt;height:.05pt;z-index:2516583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" stroked="f">
                <v:textbox style="mso-fit-shape-to-text:t" inset="0,0,0,0">
                  <w:txbxContent>
                    <w:p w14:paraId="479B98D8" w14:textId="726A0787" w:rsidR="00E817B6" w:rsidRPr="008D76C2" w:rsidRDefault="00E817B6" w:rsidP="00E817B6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กับดัชนีต่างๆ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7,50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0AC73C07" w14:textId="763095F2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E85281D" w14:textId="4FAEACCF" w:rsidR="008547D6" w:rsidRDefault="004F6DF1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4F6DF1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40" behindDoc="0" locked="0" layoutInCell="1" allowOverlap="1" wp14:anchorId="31D76E23" wp14:editId="6224EC45">
            <wp:simplePos x="0" y="0"/>
            <wp:positionH relativeFrom="margin">
              <wp:posOffset>385307</wp:posOffset>
            </wp:positionH>
            <wp:positionV relativeFrom="paragraph">
              <wp:posOffset>217805</wp:posOffset>
            </wp:positionV>
            <wp:extent cx="5141347" cy="2533648"/>
            <wp:effectExtent l="19050" t="19050" r="21590" b="19685"/>
            <wp:wrapNone/>
            <wp:docPr id="1244428906" name="Picture 124442890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28906" name="Picture 1" descr="A screenshot of a computer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347" cy="25336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76A4C" w14:textId="0483CF27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026C999" w14:textId="77777777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716B98" w14:textId="77777777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39C8084" w14:textId="77777777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3C2BC4" w14:textId="77777777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A4E4CE6" w14:textId="77777777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AF3DFE" w14:textId="2B329135" w:rsidR="008547D6" w:rsidRDefault="004F6DF1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1" behindDoc="0" locked="0" layoutInCell="1" allowOverlap="1" wp14:anchorId="2E71606E" wp14:editId="58AF777C">
                <wp:simplePos x="0" y="0"/>
                <wp:positionH relativeFrom="column">
                  <wp:posOffset>620202</wp:posOffset>
                </wp:positionH>
                <wp:positionV relativeFrom="paragraph">
                  <wp:posOffset>147182</wp:posOffset>
                </wp:positionV>
                <wp:extent cx="4921250" cy="635"/>
                <wp:effectExtent l="0" t="0" r="0" b="0"/>
                <wp:wrapNone/>
                <wp:docPr id="739104638" name="Text Box 7391046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8D28F2" w14:textId="449E5E38" w:rsidR="004F6DF1" w:rsidRPr="00127F9C" w:rsidRDefault="004F6DF1" w:rsidP="004F6DF1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="00CA344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9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แสดงตารางผลการคำนวน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7,50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1606E" id="Text Box 739104638" o:spid="_x0000_s1066" type="#_x0000_t202" style="position:absolute;margin-left:48.85pt;margin-top:11.6pt;width:387.5pt;height:.05pt;z-index:2516583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" stroked="f">
                <v:textbox style="mso-fit-shape-to-text:t" inset="0,0,0,0">
                  <w:txbxContent>
                    <w:p w14:paraId="508D28F2" w14:textId="449E5E38" w:rsidR="004F6DF1" w:rsidRPr="00127F9C" w:rsidRDefault="004F6DF1" w:rsidP="004F6DF1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="00CA344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9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แสดงตารางผลการคำนวน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7,50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4A59FA55" w14:textId="54544310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4C9A2B1" w14:textId="3576E29C" w:rsidR="008547D6" w:rsidRDefault="005D255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5D2554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42" behindDoc="0" locked="0" layoutInCell="1" allowOverlap="1" wp14:anchorId="43140370" wp14:editId="258F038E">
            <wp:simplePos x="0" y="0"/>
            <wp:positionH relativeFrom="column">
              <wp:posOffset>382657</wp:posOffset>
            </wp:positionH>
            <wp:positionV relativeFrom="paragraph">
              <wp:posOffset>170153</wp:posOffset>
            </wp:positionV>
            <wp:extent cx="5152445" cy="2196040"/>
            <wp:effectExtent l="19050" t="19050" r="10160" b="13970"/>
            <wp:wrapNone/>
            <wp:docPr id="1807078817" name="Picture 18070788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78817" name="Picture 1" descr="A screenshot of a compu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445" cy="2196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CD9658" w14:textId="1DF714C6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A984A5" w14:textId="5C5A8A08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D866878" w14:textId="7C221732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9D843D" w14:textId="64A3AD89" w:rsidR="008547D6" w:rsidRDefault="008547D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695BF0" w14:textId="4DF96DC1" w:rsidR="0069760E" w:rsidRDefault="001E6F55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3" behindDoc="0" locked="0" layoutInCell="1" allowOverlap="1" wp14:anchorId="7D9D3DD0" wp14:editId="3AF3C900">
                <wp:simplePos x="0" y="0"/>
                <wp:positionH relativeFrom="column">
                  <wp:posOffset>551014</wp:posOffset>
                </wp:positionH>
                <wp:positionV relativeFrom="paragraph">
                  <wp:posOffset>549330</wp:posOffset>
                </wp:positionV>
                <wp:extent cx="4921885" cy="635"/>
                <wp:effectExtent l="0" t="0" r="0" b="0"/>
                <wp:wrapNone/>
                <wp:docPr id="1284794584" name="Text Box 1284794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F6530" w14:textId="2FA40F5B" w:rsidR="001E6F55" w:rsidRPr="008D76C2" w:rsidRDefault="001E6F55" w:rsidP="001E6F55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40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กับดัชนีต่างๆ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14,50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D3DD0" id="Text Box 1284794584" o:spid="_x0000_s1067" type="#_x0000_t202" style="position:absolute;margin-left:43.4pt;margin-top:43.25pt;width:387.55pt;height:.05pt;z-index:2516583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" stroked="f">
                <v:textbox style="mso-fit-shape-to-text:t" inset="0,0,0,0">
                  <w:txbxContent>
                    <w:p w14:paraId="03AF6530" w14:textId="2FA40F5B" w:rsidR="001E6F55" w:rsidRPr="008D76C2" w:rsidRDefault="001E6F55" w:rsidP="001E6F55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40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กับดัชนีต่างๆ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14,50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0FE036F" w14:textId="5F99DCFA" w:rsidR="00D320DB" w:rsidRDefault="00E03EF0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03EF0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44" behindDoc="0" locked="0" layoutInCell="1" allowOverlap="1" wp14:anchorId="2CBF5C6E" wp14:editId="7C6CF7BF">
            <wp:simplePos x="0" y="0"/>
            <wp:positionH relativeFrom="margin">
              <wp:posOffset>396185</wp:posOffset>
            </wp:positionH>
            <wp:positionV relativeFrom="paragraph">
              <wp:posOffset>18415</wp:posOffset>
            </wp:positionV>
            <wp:extent cx="5157249" cy="2526629"/>
            <wp:effectExtent l="19050" t="19050" r="24765" b="26670"/>
            <wp:wrapNone/>
            <wp:docPr id="746785866" name="Picture 74678586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785866" name="Picture 1" descr="A screenshot of a computer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249" cy="25266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1CFE4C" w14:textId="7E0BE96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7B4166D" w14:textId="7777777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3DF18A9" w14:textId="7777777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C5C67A" w14:textId="7777777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6C8E88" w14:textId="7777777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847C5BF" w14:textId="60B0C6D6" w:rsidR="00D320DB" w:rsidRDefault="00E03EF0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5" behindDoc="0" locked="0" layoutInCell="1" allowOverlap="1" wp14:anchorId="28BEAE91" wp14:editId="692F5185">
                <wp:simplePos x="0" y="0"/>
                <wp:positionH relativeFrom="column">
                  <wp:posOffset>508269</wp:posOffset>
                </wp:positionH>
                <wp:positionV relativeFrom="paragraph">
                  <wp:posOffset>309231</wp:posOffset>
                </wp:positionV>
                <wp:extent cx="4921250" cy="635"/>
                <wp:effectExtent l="0" t="0" r="0" b="0"/>
                <wp:wrapNone/>
                <wp:docPr id="2125766040" name="Text Box 2125766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5374D3" w14:textId="009F15F8" w:rsidR="00E03EF0" w:rsidRPr="00127F9C" w:rsidRDefault="00E03EF0" w:rsidP="00E03EF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6D7A3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41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แสดงตารางผลการคำนวน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14,50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BEAE91" id="Text Box 2125766040" o:spid="_x0000_s1068" type="#_x0000_t202" style="position:absolute;margin-left:40pt;margin-top:24.35pt;width:387.5pt;height:.05pt;z-index:2516583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P6vGgIAAEAEAAAOAAAAZHJzL2Uyb0RvYy54bWysU02P0zAQvSPxHyzfadrCri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" stroked="f">
                <v:textbox style="mso-fit-shape-to-text:t" inset="0,0,0,0">
                  <w:txbxContent>
                    <w:p w14:paraId="0C5374D3" w14:textId="009F15F8" w:rsidR="00E03EF0" w:rsidRPr="00127F9C" w:rsidRDefault="00E03EF0" w:rsidP="00E03EF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6D7A3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41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แสดงตารางผลการคำนวน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14,50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8E444DF" w14:textId="1AF98022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70E6E87" w14:textId="13DB10EA" w:rsidR="00D320DB" w:rsidRDefault="004B0A0D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D7A3C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46" behindDoc="0" locked="0" layoutInCell="1" allowOverlap="1" wp14:anchorId="4CB9CC90" wp14:editId="29A0DE45">
            <wp:simplePos x="0" y="0"/>
            <wp:positionH relativeFrom="margin">
              <wp:posOffset>397793</wp:posOffset>
            </wp:positionH>
            <wp:positionV relativeFrom="paragraph">
              <wp:posOffset>264160</wp:posOffset>
            </wp:positionV>
            <wp:extent cx="5176299" cy="2215383"/>
            <wp:effectExtent l="19050" t="19050" r="24765" b="13970"/>
            <wp:wrapNone/>
            <wp:docPr id="626982352" name="Picture 62698235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82352" name="Picture 1" descr="A screenshot of a computer cod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299" cy="2215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DFC1CC" w14:textId="16213AD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0B3D3D" w14:textId="7777777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5E9F6AC" w14:textId="31425AA0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B403E32" w14:textId="448E6826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F04B804" w14:textId="2C557044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92F753C" w14:textId="5DF22383" w:rsidR="00D320DB" w:rsidRDefault="005C381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7" behindDoc="0" locked="0" layoutInCell="1" allowOverlap="1" wp14:anchorId="33864609" wp14:editId="025960F1">
                <wp:simplePos x="0" y="0"/>
                <wp:positionH relativeFrom="column">
                  <wp:posOffset>603498</wp:posOffset>
                </wp:positionH>
                <wp:positionV relativeFrom="paragraph">
                  <wp:posOffset>275066</wp:posOffset>
                </wp:positionV>
                <wp:extent cx="4921885" cy="635"/>
                <wp:effectExtent l="0" t="0" r="0" b="0"/>
                <wp:wrapNone/>
                <wp:docPr id="1008719574" name="Text Box 1008719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4A72D4" w14:textId="184F0CF3" w:rsidR="006D7A3C" w:rsidRPr="008D76C2" w:rsidRDefault="006D7A3C" w:rsidP="006D7A3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4B0A0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กับดัชนีต่างๆ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B0A0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(21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,50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64609" id="Text Box 1008719574" o:spid="_x0000_s1069" type="#_x0000_t202" style="position:absolute;margin-left:47.5pt;margin-top:21.65pt;width:387.55pt;height:.05pt;z-index:25165834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" stroked="f">
                <v:textbox style="mso-fit-shape-to-text:t" inset="0,0,0,0">
                  <w:txbxContent>
                    <w:p w14:paraId="324A72D4" w14:textId="184F0CF3" w:rsidR="006D7A3C" w:rsidRPr="008D76C2" w:rsidRDefault="006D7A3C" w:rsidP="006D7A3C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4B0A0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กับดัชนีต่างๆ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4B0A0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(21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,50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58970E6C" w14:textId="45F4DDEA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FB49E1" w14:textId="08A91AC5" w:rsidR="00D320DB" w:rsidRDefault="005C381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5C3814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48" behindDoc="0" locked="0" layoutInCell="1" allowOverlap="1" wp14:anchorId="7C6A804B" wp14:editId="57B30681">
            <wp:simplePos x="0" y="0"/>
            <wp:positionH relativeFrom="margin">
              <wp:posOffset>393331</wp:posOffset>
            </wp:positionH>
            <wp:positionV relativeFrom="paragraph">
              <wp:posOffset>66633</wp:posOffset>
            </wp:positionV>
            <wp:extent cx="5216055" cy="2771571"/>
            <wp:effectExtent l="19050" t="19050" r="22860" b="10160"/>
            <wp:wrapNone/>
            <wp:docPr id="365473460" name="Picture 3654734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73460" name="Picture 1" descr="A screenshot of a computer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055" cy="27715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926EF" w14:textId="4F44421C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E31CFC5" w14:textId="7777777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355115C" w14:textId="7777777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995939" w14:textId="7777777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CA9BDB" w14:textId="00AB4817" w:rsidR="00D320DB" w:rsidRDefault="00D320D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18EFE2" w14:textId="45F9540D" w:rsidR="00D320DB" w:rsidRDefault="005C381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49" behindDoc="0" locked="0" layoutInCell="1" allowOverlap="1" wp14:anchorId="79FAAE19" wp14:editId="7DE2AAC5">
                <wp:simplePos x="0" y="0"/>
                <wp:positionH relativeFrom="column">
                  <wp:posOffset>619815</wp:posOffset>
                </wp:positionH>
                <wp:positionV relativeFrom="paragraph">
                  <wp:posOffset>629285</wp:posOffset>
                </wp:positionV>
                <wp:extent cx="4921250" cy="635"/>
                <wp:effectExtent l="0" t="0" r="0" b="0"/>
                <wp:wrapNone/>
                <wp:docPr id="1253393907" name="Text Box 125339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FC7350" w14:textId="71C78D9F" w:rsidR="005C3814" w:rsidRPr="00127F9C" w:rsidRDefault="005C3814" w:rsidP="005C381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43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แสดงตารางผลการคำนวน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21,50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AAE19" id="Text Box 1253393907" o:spid="_x0000_s1070" type="#_x0000_t202" style="position:absolute;margin-left:48.8pt;margin-top:49.55pt;width:387.5pt;height:.05pt;z-index:25165834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" stroked="f">
                <v:textbox style="mso-fit-shape-to-text:t" inset="0,0,0,0">
                  <w:txbxContent>
                    <w:p w14:paraId="4DFC7350" w14:textId="71C78D9F" w:rsidR="005C3814" w:rsidRPr="00127F9C" w:rsidRDefault="005C3814" w:rsidP="005C381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43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แสดงตารางผลการคำนวน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21,50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744AACCE" w14:textId="298BE707" w:rsidR="00D320DB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0F29F0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50" behindDoc="0" locked="0" layoutInCell="1" allowOverlap="1" wp14:anchorId="772ABCEC" wp14:editId="56109BDB">
            <wp:simplePos x="0" y="0"/>
            <wp:positionH relativeFrom="margin">
              <wp:posOffset>349208</wp:posOffset>
            </wp:positionH>
            <wp:positionV relativeFrom="paragraph">
              <wp:posOffset>-174300</wp:posOffset>
            </wp:positionV>
            <wp:extent cx="5176299" cy="2628867"/>
            <wp:effectExtent l="19050" t="19050" r="24765" b="19685"/>
            <wp:wrapNone/>
            <wp:docPr id="1293135907" name="Picture 129313590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35907" name="Picture 1" descr="A screenshot of a computer program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299" cy="26288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393827" w14:textId="77777777" w:rsidR="00860E5D" w:rsidRDefault="00860E5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F9C3174" w14:textId="77777777" w:rsidR="00860E5D" w:rsidRDefault="00860E5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B6B73E" w14:textId="0D68C6A6" w:rsidR="00860E5D" w:rsidRDefault="00860E5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D78FE5" w14:textId="77777777" w:rsidR="00860E5D" w:rsidRDefault="00860E5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5DDD0A9" w14:textId="77777777" w:rsidR="00860E5D" w:rsidRDefault="00860E5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67F7746" w14:textId="3E7FC0C6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1" behindDoc="0" locked="0" layoutInCell="1" allowOverlap="1" wp14:anchorId="221FDA76" wp14:editId="6CA7A564">
                <wp:simplePos x="0" y="0"/>
                <wp:positionH relativeFrom="margin">
                  <wp:posOffset>555460</wp:posOffset>
                </wp:positionH>
                <wp:positionV relativeFrom="paragraph">
                  <wp:posOffset>204774</wp:posOffset>
                </wp:positionV>
                <wp:extent cx="4921885" cy="635"/>
                <wp:effectExtent l="0" t="0" r="0" b="0"/>
                <wp:wrapNone/>
                <wp:docPr id="1937341281" name="Text Box 1937341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E1D76F" w14:textId="4D0EECA3" w:rsidR="000F29F0" w:rsidRPr="008D76C2" w:rsidRDefault="000F29F0" w:rsidP="000F29F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44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กับดัชนีต่างๆ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 w:rsidR="000B776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(7,</w:t>
                            </w:r>
                            <w:r w:rsidR="000B776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30/70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FDA76" id="Text Box 1937341281" o:spid="_x0000_s1071" type="#_x0000_t202" style="position:absolute;margin-left:43.75pt;margin-top:16.1pt;width:387.55pt;height:.05pt;z-index:25165835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" stroked="f">
                <v:textbox style="mso-fit-shape-to-text:t" inset="0,0,0,0">
                  <w:txbxContent>
                    <w:p w14:paraId="6FE1D76F" w14:textId="4D0EECA3" w:rsidR="000F29F0" w:rsidRPr="008D76C2" w:rsidRDefault="000F29F0" w:rsidP="000F29F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44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กับดัชนีต่างๆ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 w:rsidR="000B776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(7,</w:t>
                      </w:r>
                      <w:r w:rsidR="000B776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30/70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5DD871" w14:textId="4DD33D39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F321CE" w14:textId="64192989" w:rsidR="000F29F0" w:rsidRDefault="009A010F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9A010F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52" behindDoc="0" locked="0" layoutInCell="1" allowOverlap="1" wp14:anchorId="71B02F7B" wp14:editId="5A1B3DF6">
            <wp:simplePos x="0" y="0"/>
            <wp:positionH relativeFrom="column">
              <wp:posOffset>357519</wp:posOffset>
            </wp:positionH>
            <wp:positionV relativeFrom="paragraph">
              <wp:posOffset>107950</wp:posOffset>
            </wp:positionV>
            <wp:extent cx="5146633" cy="2537964"/>
            <wp:effectExtent l="19050" t="19050" r="16510" b="15240"/>
            <wp:wrapNone/>
            <wp:docPr id="1587929678" name="Picture 15879296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29678" name="Picture 1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33" cy="25379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550017" w14:textId="2A1C3B2E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1B2855" w14:textId="1BAEBCB1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621AC1" w14:textId="2AECA2C9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527B98F" w14:textId="38162415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F3093F" w14:textId="4B1AFAA2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89862F" w14:textId="54D3DC3A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CDF870F" w14:textId="58D3D2C5" w:rsidR="000F29F0" w:rsidRDefault="009A010F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3" behindDoc="0" locked="0" layoutInCell="1" allowOverlap="1" wp14:anchorId="603A1D5D" wp14:editId="13C67781">
                <wp:simplePos x="0" y="0"/>
                <wp:positionH relativeFrom="column">
                  <wp:posOffset>556481</wp:posOffset>
                </wp:positionH>
                <wp:positionV relativeFrom="paragraph">
                  <wp:posOffset>39398</wp:posOffset>
                </wp:positionV>
                <wp:extent cx="4921250" cy="635"/>
                <wp:effectExtent l="0" t="0" r="0" b="0"/>
                <wp:wrapNone/>
                <wp:docPr id="1053030034" name="Text Box 10530300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CFC73" w14:textId="00F05D13" w:rsidR="009A010F" w:rsidRPr="00127F9C" w:rsidRDefault="009A010F" w:rsidP="009A010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E6089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แสดงตารางผลการคำนวน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7,30/70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3A1D5D" id="Text Box 1053030034" o:spid="_x0000_s1072" type="#_x0000_t202" style="position:absolute;margin-left:43.8pt;margin-top:3.1pt;width:387.5pt;height:.05pt;z-index:25165835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" stroked="f">
                <v:textbox style="mso-fit-shape-to-text:t" inset="0,0,0,0">
                  <w:txbxContent>
                    <w:p w14:paraId="742CFC73" w14:textId="00F05D13" w:rsidR="009A010F" w:rsidRPr="00127F9C" w:rsidRDefault="009A010F" w:rsidP="009A010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E6089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แสดงตารางผลการคำนวน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7,30/70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6DA617CE" w14:textId="18171760" w:rsidR="000F29F0" w:rsidRDefault="00E6089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6089B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54" behindDoc="0" locked="0" layoutInCell="1" allowOverlap="1" wp14:anchorId="719C270E" wp14:editId="6A7CE270">
            <wp:simplePos x="0" y="0"/>
            <wp:positionH relativeFrom="column">
              <wp:posOffset>319184</wp:posOffset>
            </wp:positionH>
            <wp:positionV relativeFrom="paragraph">
              <wp:posOffset>170843</wp:posOffset>
            </wp:positionV>
            <wp:extent cx="5216055" cy="2684887"/>
            <wp:effectExtent l="19050" t="19050" r="22860" b="20320"/>
            <wp:wrapNone/>
            <wp:docPr id="1705897013" name="Picture 170589701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897013" name="Picture 1" descr="A screenshot of a computer program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055" cy="2684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CE9BB" w14:textId="6619F1AA" w:rsidR="00E6089B" w:rsidRDefault="00E6089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D307B4E" w14:textId="1CF04367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5B4BE5A" w14:textId="77777777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8E52E1B" w14:textId="77777777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3F14B1" w14:textId="77777777" w:rsidR="000F29F0" w:rsidRDefault="000F29F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AE98F9" w14:textId="640FBE31" w:rsidR="000F29F0" w:rsidRDefault="00E6089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5" behindDoc="0" locked="0" layoutInCell="1" allowOverlap="1" wp14:anchorId="4B00565C" wp14:editId="2DFBFC44">
                <wp:simplePos x="0" y="0"/>
                <wp:positionH relativeFrom="margin">
                  <wp:posOffset>572494</wp:posOffset>
                </wp:positionH>
                <wp:positionV relativeFrom="paragraph">
                  <wp:posOffset>604299</wp:posOffset>
                </wp:positionV>
                <wp:extent cx="4921885" cy="635"/>
                <wp:effectExtent l="0" t="0" r="0" b="0"/>
                <wp:wrapNone/>
                <wp:docPr id="691240542" name="Text Box 691240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62313D" w14:textId="63DA5602" w:rsidR="00E6089B" w:rsidRPr="008D76C2" w:rsidRDefault="00E6089B" w:rsidP="00E6089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46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กับดัชนีต่างๆ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(14,30/70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00565C" id="Text Box 691240542" o:spid="_x0000_s1073" type="#_x0000_t202" style="position:absolute;margin-left:45.1pt;margin-top:47.6pt;width:387.55pt;height:.05pt;z-index:251658355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" stroked="f">
                <v:textbox style="mso-fit-shape-to-text:t" inset="0,0,0,0">
                  <w:txbxContent>
                    <w:p w14:paraId="1862313D" w14:textId="63DA5602" w:rsidR="00E6089B" w:rsidRPr="008D76C2" w:rsidRDefault="00E6089B" w:rsidP="00E6089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46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กับดัชนีต่างๆ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(14,30/70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1A6D584" w14:textId="7613347A" w:rsidR="00D320DB" w:rsidRDefault="008E7EEF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8E7EEF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56" behindDoc="0" locked="0" layoutInCell="1" allowOverlap="1" wp14:anchorId="59D1288D" wp14:editId="67AFB0B7">
            <wp:simplePos x="0" y="0"/>
            <wp:positionH relativeFrom="column">
              <wp:posOffset>317749</wp:posOffset>
            </wp:positionH>
            <wp:positionV relativeFrom="paragraph">
              <wp:posOffset>-15903</wp:posOffset>
            </wp:positionV>
            <wp:extent cx="5136543" cy="2489738"/>
            <wp:effectExtent l="19050" t="19050" r="26035" b="25400"/>
            <wp:wrapNone/>
            <wp:docPr id="449610464" name="Picture 4496104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10464" name="Picture 1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543" cy="2489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DBB49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B7B328D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7BA66B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A27828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1D3352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5DEB63B" w14:textId="515844CF" w:rsidR="001067FC" w:rsidRDefault="008E7EEF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7" behindDoc="0" locked="0" layoutInCell="1" allowOverlap="1" wp14:anchorId="7794ECD6" wp14:editId="42548B9F">
                <wp:simplePos x="0" y="0"/>
                <wp:positionH relativeFrom="margin">
                  <wp:align>center</wp:align>
                </wp:positionH>
                <wp:positionV relativeFrom="paragraph">
                  <wp:posOffset>258500</wp:posOffset>
                </wp:positionV>
                <wp:extent cx="4921250" cy="635"/>
                <wp:effectExtent l="0" t="0" r="0" b="0"/>
                <wp:wrapNone/>
                <wp:docPr id="1761145574" name="Text Box 1761145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3EE833" w14:textId="5CE38D86" w:rsidR="008E7EEF" w:rsidRPr="00127F9C" w:rsidRDefault="008E7EEF" w:rsidP="008E7EE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47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แสดงตารางผลการคำนวน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14,30/70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4ECD6" id="Text Box 1761145574" o:spid="_x0000_s1074" type="#_x0000_t202" style="position:absolute;margin-left:0;margin-top:20.35pt;width:387.5pt;height:.05pt;z-index:251658357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" stroked="f">
                <v:textbox style="mso-fit-shape-to-text:t" inset="0,0,0,0">
                  <w:txbxContent>
                    <w:p w14:paraId="4C3EE833" w14:textId="5CE38D86" w:rsidR="008E7EEF" w:rsidRPr="00127F9C" w:rsidRDefault="008E7EEF" w:rsidP="008E7EE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47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แสดงตารางผลการคำนวน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14,30/70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ACA5581" w14:textId="1DE2F87F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C1FF98E" w14:textId="5247B1B2" w:rsidR="001067FC" w:rsidRDefault="00E360E0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360E0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58" behindDoc="0" locked="0" layoutInCell="1" allowOverlap="1" wp14:anchorId="6036C56B" wp14:editId="2E75E1D6">
            <wp:simplePos x="0" y="0"/>
            <wp:positionH relativeFrom="column">
              <wp:posOffset>286247</wp:posOffset>
            </wp:positionH>
            <wp:positionV relativeFrom="paragraph">
              <wp:posOffset>105797</wp:posOffset>
            </wp:positionV>
            <wp:extent cx="5171468" cy="2576567"/>
            <wp:effectExtent l="19050" t="19050" r="10160" b="14605"/>
            <wp:wrapNone/>
            <wp:docPr id="1718054304" name="Picture 171805430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54304" name="Picture 1" descr="A screenshot of a computer code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8556" cy="2580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90CD7" w14:textId="5FDD9270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2DD75C2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C10B46F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0A82C31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27590AC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D32519" w14:textId="77777777" w:rsidR="001067FC" w:rsidRDefault="001067FC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181703" w14:textId="059EA16C" w:rsidR="001067FC" w:rsidRDefault="00E360E0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59" behindDoc="0" locked="0" layoutInCell="1" allowOverlap="1" wp14:anchorId="7FED84AA" wp14:editId="653F47E8">
                <wp:simplePos x="0" y="0"/>
                <wp:positionH relativeFrom="margin">
                  <wp:posOffset>444224</wp:posOffset>
                </wp:positionH>
                <wp:positionV relativeFrom="paragraph">
                  <wp:posOffset>61595</wp:posOffset>
                </wp:positionV>
                <wp:extent cx="4921885" cy="635"/>
                <wp:effectExtent l="0" t="0" r="0" b="0"/>
                <wp:wrapNone/>
                <wp:docPr id="1750967363" name="Text Box 1750967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8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65AAE7" w14:textId="78BD4E25" w:rsidR="00E360E0" w:rsidRPr="008D76C2" w:rsidRDefault="00E360E0" w:rsidP="00E360E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="006E713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8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คำนวน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กับดัชนีต่างๆ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(21,30/70</w:t>
                            </w:r>
                            <w:r w:rsidRPr="008D76C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D84AA" id="Text Box 1750967363" o:spid="_x0000_s1075" type="#_x0000_t202" style="position:absolute;margin-left:35pt;margin-top:4.85pt;width:387.55pt;height:.05pt;z-index:251658359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" stroked="f">
                <v:textbox style="mso-fit-shape-to-text:t" inset="0,0,0,0">
                  <w:txbxContent>
                    <w:p w14:paraId="7B65AAE7" w14:textId="78BD4E25" w:rsidR="00E360E0" w:rsidRPr="008D76C2" w:rsidRDefault="00E360E0" w:rsidP="00E360E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="006E7137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8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คำนวน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กับดัชนีต่างๆ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(21,30/70</w:t>
                      </w:r>
                      <w:r w:rsidRPr="008D76C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C3073D6" w14:textId="31A36AA7" w:rsidR="008E7EEF" w:rsidRDefault="006E7137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6E7137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60" behindDoc="0" locked="0" layoutInCell="1" allowOverlap="1" wp14:anchorId="55256391" wp14:editId="61C89958">
            <wp:simplePos x="0" y="0"/>
            <wp:positionH relativeFrom="column">
              <wp:posOffset>325783</wp:posOffset>
            </wp:positionH>
            <wp:positionV relativeFrom="paragraph">
              <wp:posOffset>227440</wp:posOffset>
            </wp:positionV>
            <wp:extent cx="5150733" cy="2448681"/>
            <wp:effectExtent l="19050" t="19050" r="12065" b="27940"/>
            <wp:wrapNone/>
            <wp:docPr id="1328000851" name="Picture 13280008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00851" name="Picture 1" descr="A screenshot of a computer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733" cy="2448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5FD7E" w14:textId="77777777" w:rsidR="008E7EEF" w:rsidRDefault="008E7EE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B1FF62" w14:textId="77777777" w:rsidR="008E7EEF" w:rsidRDefault="008E7EE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C85F8D" w14:textId="77777777" w:rsidR="008E7EEF" w:rsidRDefault="008E7EE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E2491B8" w14:textId="77777777" w:rsidR="008E7EEF" w:rsidRDefault="008E7EE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D1AB45D" w14:textId="448BD968" w:rsidR="008E7EEF" w:rsidRDefault="008E7EEF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C2F122C" w14:textId="4420437F" w:rsidR="008E7EEF" w:rsidRDefault="006E7137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61" behindDoc="0" locked="0" layoutInCell="1" allowOverlap="1" wp14:anchorId="1776CBD9" wp14:editId="163E0534">
                <wp:simplePos x="0" y="0"/>
                <wp:positionH relativeFrom="margin">
                  <wp:align>center</wp:align>
                </wp:positionH>
                <wp:positionV relativeFrom="paragraph">
                  <wp:posOffset>453196</wp:posOffset>
                </wp:positionV>
                <wp:extent cx="4921250" cy="635"/>
                <wp:effectExtent l="0" t="0" r="0" b="0"/>
                <wp:wrapNone/>
                <wp:docPr id="885025790" name="Text Box 885025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1FAA85" w14:textId="6D911FC4" w:rsidR="006E7137" w:rsidRPr="00127F9C" w:rsidRDefault="006E7137" w:rsidP="006E7137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49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แสดงตารางผลการคำนวน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(</w:t>
                            </w:r>
                            <w:r w:rsidR="0015428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21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,30/70</w:t>
                            </w:r>
                            <w:r w:rsidRPr="00127F9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76CBD9" id="Text Box 885025790" o:spid="_x0000_s1076" type="#_x0000_t202" style="position:absolute;margin-left:0;margin-top:35.7pt;width:387.5pt;height:.05pt;z-index:251658361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" stroked="f">
                <v:textbox style="mso-fit-shape-to-text:t" inset="0,0,0,0">
                  <w:txbxContent>
                    <w:p w14:paraId="641FAA85" w14:textId="6D911FC4" w:rsidR="006E7137" w:rsidRPr="00127F9C" w:rsidRDefault="006E7137" w:rsidP="006E7137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49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แสดงตารางผลการคำนวน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(</w:t>
                      </w:r>
                      <w:r w:rsidR="0015428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21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,30/70</w:t>
                      </w:r>
                      <w:r w:rsidRPr="00127F9C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63E3D01" w14:textId="454EFA29" w:rsidR="008E7EEF" w:rsidRDefault="00CE23B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B1CB3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283" behindDoc="0" locked="0" layoutInCell="1" allowOverlap="1" wp14:anchorId="3AEE11F7" wp14:editId="76360DAB">
            <wp:simplePos x="0" y="0"/>
            <wp:positionH relativeFrom="margin">
              <wp:align>center</wp:align>
            </wp:positionH>
            <wp:positionV relativeFrom="paragraph">
              <wp:posOffset>155133</wp:posOffset>
            </wp:positionV>
            <wp:extent cx="4789805" cy="1934845"/>
            <wp:effectExtent l="19050" t="19050" r="10795" b="27305"/>
            <wp:wrapNone/>
            <wp:docPr id="73169091" name="Picture 731690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9091" name="Picture 1" descr="A screenshot of a computer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193484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E1C2B" w14:textId="15CBC4F0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1A4149" w14:textId="4531525F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605A11" w14:textId="74416369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BDF4342" w14:textId="3A9AE85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0C837B" w14:textId="6DF360EA" w:rsidR="00321621" w:rsidRDefault="006E5F5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62" behindDoc="0" locked="0" layoutInCell="1" allowOverlap="1" wp14:anchorId="431AB7CA" wp14:editId="12EF2A45">
                <wp:simplePos x="0" y="0"/>
                <wp:positionH relativeFrom="margin">
                  <wp:align>center</wp:align>
                </wp:positionH>
                <wp:positionV relativeFrom="paragraph">
                  <wp:posOffset>245303</wp:posOffset>
                </wp:positionV>
                <wp:extent cx="4921250" cy="333955"/>
                <wp:effectExtent l="0" t="0" r="0" b="9525"/>
                <wp:wrapNone/>
                <wp:docPr id="1262384449" name="Text Box 1262384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3339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108F98" w14:textId="506E5414" w:rsidR="00720362" w:rsidRPr="00720362" w:rsidRDefault="006E5F54" w:rsidP="00720362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</w:pPr>
                            <w:r w:rsidRPr="0072036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รูปภาพที่ </w:t>
                            </w:r>
                            <w:r w:rsidRPr="0072036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50 </w:t>
                            </w:r>
                            <w:r w:rsidR="00720362" w:rsidRPr="0072036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ให้โปรแกรมคำนวนค่าพารามิเตอร์ของดัชนีบ่งชี้ที่ดีที่สุด (</w:t>
                            </w:r>
                            <w:r w:rsidR="00720362" w:rsidRPr="0072036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MACD Rule 1)</w:t>
                            </w:r>
                          </w:p>
                          <w:p w14:paraId="6E1B3846" w14:textId="40644315" w:rsidR="006E5F54" w:rsidRPr="00127F9C" w:rsidRDefault="006E5F54" w:rsidP="006E5F5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1AB7CA" id="Text Box 1262384449" o:spid="_x0000_s1077" type="#_x0000_t202" style="position:absolute;margin-left:0;margin-top:19.3pt;width:387.5pt;height:26.3pt;z-index:25165836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" stroked="f">
                <v:textbox inset="0,0,0,0">
                  <w:txbxContent>
                    <w:p w14:paraId="1F108F98" w14:textId="506E5414" w:rsidR="00720362" w:rsidRPr="00720362" w:rsidRDefault="006E5F54" w:rsidP="00720362">
                      <w:pPr>
                        <w:jc w:val="center"/>
                        <w:rPr>
                          <w:rFonts w:ascii="TH SarabunPSK" w:hAnsi="TH SarabunPSK" w:cs="TH SarabunPSK"/>
                          <w:sz w:val="28"/>
                          <w:cs/>
                        </w:rPr>
                      </w:pPr>
                      <w:r w:rsidRPr="0072036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รูปภาพที่ </w:t>
                      </w:r>
                      <w:r w:rsidRPr="00720362">
                        <w:rPr>
                          <w:rFonts w:ascii="TH SarabunPSK" w:hAnsi="TH SarabunPSK" w:cs="TH SarabunPSK"/>
                          <w:sz w:val="28"/>
                        </w:rPr>
                        <w:t xml:space="preserve">50 </w:t>
                      </w:r>
                      <w:r w:rsidR="00720362" w:rsidRPr="0072036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ให้โปรแกรมคำนวนค่าพารามิเตอร์ของดัชนีบ่งชี้ที่ดีที่สุด (</w:t>
                      </w:r>
                      <w:r w:rsidR="00720362" w:rsidRPr="00720362">
                        <w:rPr>
                          <w:rFonts w:ascii="TH SarabunPSK" w:hAnsi="TH SarabunPSK" w:cs="TH SarabunPSK"/>
                          <w:sz w:val="28"/>
                        </w:rPr>
                        <w:t>MACD Rule 1)</w:t>
                      </w:r>
                    </w:p>
                    <w:p w14:paraId="6E1B3846" w14:textId="40644315" w:rsidR="006E5F54" w:rsidRPr="00127F9C" w:rsidRDefault="006E5F54" w:rsidP="006E5F5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62DDCD" w14:textId="7D2E22A0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B92B2FC" w14:textId="204C614E" w:rsidR="00B36B64" w:rsidRDefault="005E5AE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5E5AEA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63" behindDoc="0" locked="0" layoutInCell="1" allowOverlap="1" wp14:anchorId="2D3DAF20" wp14:editId="7635C321">
            <wp:simplePos x="0" y="0"/>
            <wp:positionH relativeFrom="margin">
              <wp:align>center</wp:align>
            </wp:positionH>
            <wp:positionV relativeFrom="paragraph">
              <wp:posOffset>239450</wp:posOffset>
            </wp:positionV>
            <wp:extent cx="4819886" cy="1903481"/>
            <wp:effectExtent l="19050" t="19050" r="19050" b="20955"/>
            <wp:wrapNone/>
            <wp:docPr id="609262605" name="Picture 60926260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62605" name="Picture 1" descr="A screenshot of a computer program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886" cy="19034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F9313" w14:textId="77777777" w:rsidR="00B36B64" w:rsidRDefault="00B36B6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8DF8106" w14:textId="763601D0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3CD55A2" w14:textId="78A6A9FA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7A78BE" w14:textId="5BCC770E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F561CF" w14:textId="528B3957" w:rsidR="00321621" w:rsidRDefault="005E5AE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64" behindDoc="0" locked="0" layoutInCell="1" allowOverlap="1" wp14:anchorId="1E7F82F3" wp14:editId="57425B63">
                <wp:simplePos x="0" y="0"/>
                <wp:positionH relativeFrom="margin">
                  <wp:align>center</wp:align>
                </wp:positionH>
                <wp:positionV relativeFrom="paragraph">
                  <wp:posOffset>340001</wp:posOffset>
                </wp:positionV>
                <wp:extent cx="4921250" cy="333955"/>
                <wp:effectExtent l="0" t="0" r="0" b="9525"/>
                <wp:wrapNone/>
                <wp:docPr id="288670455" name="Text Box 288670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1250" cy="3339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ACDFF" w14:textId="0E699D27" w:rsidR="005E5AEA" w:rsidRPr="00584990" w:rsidRDefault="005E5AEA" w:rsidP="005E5AEA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24"/>
                                <w:szCs w:val="24"/>
                                <w:cs/>
                              </w:rPr>
                            </w:pPr>
                            <w:r w:rsidRPr="00720362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 xml:space="preserve">รูปภาพที่ </w:t>
                            </w:r>
                            <w:r w:rsidRPr="00720362">
                              <w:rPr>
                                <w:rFonts w:ascii="TH SarabunPSK" w:hAnsi="TH SarabunPSK" w:cs="TH SarabunPSK"/>
                                <w:sz w:val="28"/>
                              </w:rPr>
                              <w:t>5</w:t>
                            </w:r>
                            <w:r>
                              <w:rPr>
                                <w:rFonts w:ascii="TH SarabunPSK" w:hAnsi="TH SarabunPSK" w:cs="TH SarabunPSK"/>
                                <w:sz w:val="28"/>
                              </w:rPr>
                              <w:t>1</w:t>
                            </w:r>
                            <w:r w:rsidRPr="00720362">
                              <w:rPr>
                                <w:rFonts w:ascii="TH SarabunPSK" w:hAnsi="TH SarabunPSK" w:cs="TH SarabunPSK"/>
                                <w:sz w:val="28"/>
                              </w:rPr>
                              <w:t xml:space="preserve"> </w:t>
                            </w:r>
                            <w:r w:rsidR="00584990" w:rsidRPr="00584990">
                              <w:rPr>
                                <w:rFonts w:ascii="TH SarabunPSK" w:hAnsi="TH SarabunPSK" w:cs="TH SarabunPSK"/>
                                <w:sz w:val="28"/>
                                <w:cs/>
                              </w:rPr>
                              <w:t>ค่าพารามิเตอร์ที่ดีที่สุดของ (</w:t>
                            </w:r>
                            <w:r w:rsidR="00584990" w:rsidRPr="00584990">
                              <w:rPr>
                                <w:rFonts w:ascii="TH SarabunPSK" w:hAnsi="TH SarabunPSK" w:cs="TH SarabunPSK"/>
                                <w:sz w:val="28"/>
                              </w:rPr>
                              <w:t>MACD Rule 1)</w:t>
                            </w:r>
                          </w:p>
                          <w:p w14:paraId="1CDD6FED" w14:textId="77777777" w:rsidR="005E5AEA" w:rsidRPr="00127F9C" w:rsidRDefault="005E5AEA" w:rsidP="005E5AE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F82F3" id="Text Box 288670455" o:spid="_x0000_s1078" type="#_x0000_t202" style="position:absolute;margin-left:0;margin-top:26.75pt;width:387.5pt;height:26.3pt;z-index:25165836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" stroked="f">
                <v:textbox inset="0,0,0,0">
                  <w:txbxContent>
                    <w:p w14:paraId="1B9ACDFF" w14:textId="0E699D27" w:rsidR="005E5AEA" w:rsidRPr="00584990" w:rsidRDefault="005E5AEA" w:rsidP="005E5AEA">
                      <w:pPr>
                        <w:jc w:val="center"/>
                        <w:rPr>
                          <w:rFonts w:ascii="TH SarabunPSK" w:hAnsi="TH SarabunPSK" w:cs="TH SarabunPSK"/>
                          <w:sz w:val="24"/>
                          <w:szCs w:val="24"/>
                          <w:cs/>
                        </w:rPr>
                      </w:pPr>
                      <w:r w:rsidRPr="00720362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 xml:space="preserve">รูปภาพที่ </w:t>
                      </w:r>
                      <w:r w:rsidRPr="00720362">
                        <w:rPr>
                          <w:rFonts w:ascii="TH SarabunPSK" w:hAnsi="TH SarabunPSK" w:cs="TH SarabunPSK"/>
                          <w:sz w:val="28"/>
                        </w:rPr>
                        <w:t>5</w:t>
                      </w:r>
                      <w:r>
                        <w:rPr>
                          <w:rFonts w:ascii="TH SarabunPSK" w:hAnsi="TH SarabunPSK" w:cs="TH SarabunPSK"/>
                          <w:sz w:val="28"/>
                        </w:rPr>
                        <w:t>1</w:t>
                      </w:r>
                      <w:r w:rsidRPr="00720362">
                        <w:rPr>
                          <w:rFonts w:ascii="TH SarabunPSK" w:hAnsi="TH SarabunPSK" w:cs="TH SarabunPSK"/>
                          <w:sz w:val="28"/>
                        </w:rPr>
                        <w:t xml:space="preserve"> </w:t>
                      </w:r>
                      <w:r w:rsidR="00584990" w:rsidRPr="00584990">
                        <w:rPr>
                          <w:rFonts w:ascii="TH SarabunPSK" w:hAnsi="TH SarabunPSK" w:cs="TH SarabunPSK"/>
                          <w:sz w:val="28"/>
                          <w:cs/>
                        </w:rPr>
                        <w:t>ค่าพารามิเตอร์ที่ดีที่สุดของ (</w:t>
                      </w:r>
                      <w:r w:rsidR="00584990" w:rsidRPr="00584990">
                        <w:rPr>
                          <w:rFonts w:ascii="TH SarabunPSK" w:hAnsi="TH SarabunPSK" w:cs="TH SarabunPSK"/>
                          <w:sz w:val="28"/>
                        </w:rPr>
                        <w:t>MACD Rule 1)</w:t>
                      </w:r>
                    </w:p>
                    <w:p w14:paraId="1CDD6FED" w14:textId="77777777" w:rsidR="005E5AEA" w:rsidRPr="00127F9C" w:rsidRDefault="005E5AEA" w:rsidP="005E5AE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7D78EE5" w14:textId="31CE4DCB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56FC38" w14:textId="4A0C1A0F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903B6FC" w14:textId="44BB5C5F" w:rsidR="00321621" w:rsidRDefault="009C4FA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EB1CB3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84" behindDoc="0" locked="0" layoutInCell="1" allowOverlap="1" wp14:anchorId="01616CE5" wp14:editId="04E61795">
            <wp:simplePos x="0" y="0"/>
            <wp:positionH relativeFrom="margin">
              <wp:align>center</wp:align>
            </wp:positionH>
            <wp:positionV relativeFrom="paragraph">
              <wp:posOffset>30177</wp:posOffset>
            </wp:positionV>
            <wp:extent cx="4761969" cy="2257865"/>
            <wp:effectExtent l="19050" t="19050" r="19685" b="28575"/>
            <wp:wrapNone/>
            <wp:docPr id="66850220" name="Picture 6685022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0220" name="Picture 1" descr="A screenshot of a computer program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969" cy="22578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3FB23" w14:textId="77777777" w:rsidR="00B36B64" w:rsidRDefault="00B36B64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D954FA" w14:textId="2B0D9FE2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3A6358A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B4B985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FD56855" w14:textId="3515AA88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44A59B" w14:textId="114D77F9" w:rsidR="00321621" w:rsidRDefault="009C4FA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9ED53D4" wp14:editId="6A5BE1E6">
                <wp:simplePos x="0" y="0"/>
                <wp:positionH relativeFrom="margin">
                  <wp:align>center</wp:align>
                </wp:positionH>
                <wp:positionV relativeFrom="paragraph">
                  <wp:posOffset>62726</wp:posOffset>
                </wp:positionV>
                <wp:extent cx="4761865" cy="635"/>
                <wp:effectExtent l="0" t="0" r="635" b="0"/>
                <wp:wrapNone/>
                <wp:docPr id="740728775" name="Text Box 74072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1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8F2BC" w14:textId="755F5532" w:rsidR="00EB1CB3" w:rsidRPr="00EB1CB3" w:rsidRDefault="00EB1CB3" w:rsidP="00EB1CB3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41" w:name="_Hlk152080514"/>
                            <w:bookmarkStart w:id="42" w:name="_Hlk152080515"/>
                            <w:r w:rsidRPr="00EB1CB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9C4FA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52</w:t>
                            </w:r>
                            <w:r w:rsidRPr="00EB1CB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</w:t>
                            </w:r>
                            <w:r w:rsidR="00A3217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ให้โปรแกรมคำนวนค่าต่างๆตาม</w:t>
                            </w:r>
                            <w:r w:rsidR="0083006E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ฟังก์ชัน</w:t>
                            </w:r>
                            <w:r w:rsidR="00A3217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ที่กำหนด</w:t>
                            </w:r>
                            <w:r w:rsid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F5E62"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(MACD Rule 1)</w:t>
                            </w:r>
                            <w:bookmarkEnd w:id="41"/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ED53D4" id="Text Box 740728775" o:spid="_x0000_s1079" type="#_x0000_t202" style="position:absolute;margin-left:0;margin-top:4.95pt;width:374.95pt;height:.05pt;z-index:251658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2buHAIAAEAEAAAOAAAAZHJzL2Uyb0RvYy54bWysU8Fu2zAMvQ/YPwi6L07aJSu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" stroked="f">
                <v:textbox style="mso-fit-shape-to-text:t" inset="0,0,0,0">
                  <w:txbxContent>
                    <w:p w14:paraId="2338F2BC" w14:textId="755F5532" w:rsidR="00EB1CB3" w:rsidRPr="00EB1CB3" w:rsidRDefault="00EB1CB3" w:rsidP="00EB1CB3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43" w:name="_Hlk152080514"/>
                      <w:bookmarkStart w:id="44" w:name="_Hlk152080515"/>
                      <w:r w:rsidRPr="00EB1CB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9C4FA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52</w:t>
                      </w:r>
                      <w:r w:rsidRPr="00EB1CB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</w:t>
                      </w:r>
                      <w:r w:rsidR="00A3217D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ให้โปรแกรมคำนวนค่าต่างๆตาม</w:t>
                      </w:r>
                      <w:r w:rsidR="0083006E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ฟังก์ชัน</w:t>
                      </w:r>
                      <w:r w:rsidR="00A3217D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ที่กำหนด</w:t>
                      </w:r>
                      <w:r w:rsid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4F5E62"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(MACD Rule 1)</w:t>
                      </w:r>
                      <w:bookmarkEnd w:id="43"/>
                      <w:bookmarkEnd w:id="4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025C1C" w14:textId="12E5B495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CA77E72" w14:textId="2000D75C" w:rsidR="00321621" w:rsidRDefault="003B13D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3B13D4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65" behindDoc="0" locked="0" layoutInCell="1" allowOverlap="1" wp14:anchorId="5B52AEAD" wp14:editId="36652852">
            <wp:simplePos x="0" y="0"/>
            <wp:positionH relativeFrom="margin">
              <wp:posOffset>535194</wp:posOffset>
            </wp:positionH>
            <wp:positionV relativeFrom="paragraph">
              <wp:posOffset>26670</wp:posOffset>
            </wp:positionV>
            <wp:extent cx="4813646" cy="2286828"/>
            <wp:effectExtent l="19050" t="19050" r="25400" b="18415"/>
            <wp:wrapNone/>
            <wp:docPr id="1967327352" name="Picture 19673273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27352" name="Picture 1" descr="A screenshot of a computer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646" cy="2286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C9DE25" w14:textId="273DF942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267FE6F" w14:textId="61F619DB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05802B3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5753F8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193A546" w14:textId="269FDAE4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31372A9" w14:textId="41D499D7" w:rsidR="00A3217D" w:rsidRDefault="003B13D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6D310E94" wp14:editId="133754EA">
                <wp:simplePos x="0" y="0"/>
                <wp:positionH relativeFrom="margin">
                  <wp:posOffset>524372</wp:posOffset>
                </wp:positionH>
                <wp:positionV relativeFrom="paragraph">
                  <wp:posOffset>76255</wp:posOffset>
                </wp:positionV>
                <wp:extent cx="4807585" cy="635"/>
                <wp:effectExtent l="0" t="0" r="0" b="0"/>
                <wp:wrapNone/>
                <wp:docPr id="1850308606" name="Text Box 1850308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7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5F31BB" w14:textId="719720C0" w:rsidR="00A3217D" w:rsidRPr="00A3217D" w:rsidRDefault="00A3217D" w:rsidP="00A3217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45" w:name="_Hlk152080529"/>
                            <w:bookmarkStart w:id="46" w:name="_Hlk152080530"/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9C4FA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53</w:t>
                            </w:r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</w:t>
                            </w:r>
                            <w:r w:rsidRPr="00A3217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แสดงผลลัพธ์ออกมา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เป็นตาราง</w:t>
                            </w:r>
                            <w:r w:rsid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4F5E62"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(MACD Rule 1)</w:t>
                            </w:r>
                            <w:bookmarkEnd w:id="45"/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10E94" id="Text Box 1850308606" o:spid="_x0000_s1080" type="#_x0000_t202" style="position:absolute;margin-left:41.3pt;margin-top:6pt;width:378.55pt;height:.05pt;z-index:251658265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" stroked="f">
                <v:textbox style="mso-fit-shape-to-text:t" inset="0,0,0,0">
                  <w:txbxContent>
                    <w:p w14:paraId="405F31BB" w14:textId="719720C0" w:rsidR="00A3217D" w:rsidRPr="00A3217D" w:rsidRDefault="00A3217D" w:rsidP="00A3217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47" w:name="_Hlk152080529"/>
                      <w:bookmarkStart w:id="48" w:name="_Hlk152080530"/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9C4FA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53</w:t>
                      </w:r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</w:t>
                      </w:r>
                      <w:r w:rsidRPr="00A3217D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แสดงผลลัพธ์ออกมา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เป็นตาราง</w:t>
                      </w:r>
                      <w:r w:rsid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="004F5E62"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(MACD Rule 1)</w:t>
                      </w:r>
                      <w:bookmarkEnd w:id="47"/>
                      <w:bookmarkEnd w:id="48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D4AA0F" w14:textId="245A8618" w:rsidR="00B63570" w:rsidRDefault="00B6357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BCD121A" w14:textId="588F75FF" w:rsidR="00B63570" w:rsidRDefault="003B13D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A3217D">
        <w:rPr>
          <w:rFonts w:ascii="TH SarabunPSK" w:hAnsi="TH SarabunPSK" w:cs="TH SarabunPSK"/>
          <w:b/>
          <w:bCs/>
          <w:noProof/>
          <w:sz w:val="36"/>
          <w:szCs w:val="36"/>
          <w:cs/>
        </w:rPr>
        <w:drawing>
          <wp:anchor distT="0" distB="0" distL="114300" distR="114300" simplePos="0" relativeHeight="251658266" behindDoc="0" locked="0" layoutInCell="1" allowOverlap="1" wp14:anchorId="3AA4B828" wp14:editId="599ACDFF">
            <wp:simplePos x="0" y="0"/>
            <wp:positionH relativeFrom="margin">
              <wp:posOffset>539833</wp:posOffset>
            </wp:positionH>
            <wp:positionV relativeFrom="paragraph">
              <wp:posOffset>154940</wp:posOffset>
            </wp:positionV>
            <wp:extent cx="4837471" cy="2120011"/>
            <wp:effectExtent l="19050" t="19050" r="20320" b="13970"/>
            <wp:wrapNone/>
            <wp:docPr id="1058004596" name="Picture 1058004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04596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7471" cy="2120011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457AD" w14:textId="163A605C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7ACBD7" w14:textId="6EEF6D44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25D635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609428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EC1421C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0186D1C" w14:textId="73054274" w:rsidR="00321621" w:rsidRDefault="001C2E62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7" behindDoc="0" locked="0" layoutInCell="1" allowOverlap="1" wp14:anchorId="0BE34B6D" wp14:editId="1B4AF32B">
                <wp:simplePos x="0" y="0"/>
                <wp:positionH relativeFrom="margin">
                  <wp:posOffset>531495</wp:posOffset>
                </wp:positionH>
                <wp:positionV relativeFrom="paragraph">
                  <wp:posOffset>69202</wp:posOffset>
                </wp:positionV>
                <wp:extent cx="4837430" cy="635"/>
                <wp:effectExtent l="0" t="0" r="1270" b="0"/>
                <wp:wrapNone/>
                <wp:docPr id="843800045" name="Text Box 843800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FC218D" w14:textId="28BAF3AF" w:rsidR="00A3217D" w:rsidRPr="00A3217D" w:rsidRDefault="00A3217D" w:rsidP="00A3217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49" w:name="_Hlk152080549"/>
                            <w:bookmarkStart w:id="50" w:name="_Hlk152080550"/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1C2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54</w:t>
                            </w:r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ให้โปรแกรมคำนวนค่าพารามิเตอร์ของดัชนีบ่งชี้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</w:t>
                            </w:r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ดีที่สุด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MACD Rule 2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bookmarkEnd w:id="49"/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34B6D" id="Text Box 843800045" o:spid="_x0000_s1081" type="#_x0000_t202" style="position:absolute;margin-left:41.85pt;margin-top:5.45pt;width:380.9pt;height:.05pt;z-index:251658267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" stroked="f">
                <v:textbox style="mso-fit-shape-to-text:t" inset="0,0,0,0">
                  <w:txbxContent>
                    <w:p w14:paraId="15FC218D" w14:textId="28BAF3AF" w:rsidR="00A3217D" w:rsidRPr="00A3217D" w:rsidRDefault="00A3217D" w:rsidP="00A3217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51" w:name="_Hlk152080549"/>
                      <w:bookmarkStart w:id="52" w:name="_Hlk152080550"/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1C2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54</w:t>
                      </w:r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ให้โปรแกรมคำนวนค่าพารามิเตอร์ของดัชนีบ่งชี้</w:t>
                      </w:r>
                      <w:r w:rsidR="0083006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</w:t>
                      </w:r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ดีที่สุด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MACD Rule 2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  <w:bookmarkEnd w:id="51"/>
                      <w:bookmarkEnd w:id="52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0F73E4" w14:textId="33B6486D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0B4CD6A" w14:textId="7919DE13" w:rsidR="00321621" w:rsidRDefault="001C1539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1C1539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72" behindDoc="0" locked="0" layoutInCell="1" allowOverlap="1" wp14:anchorId="70697510" wp14:editId="17E31E25">
            <wp:simplePos x="0" y="0"/>
            <wp:positionH relativeFrom="column">
              <wp:posOffset>532736</wp:posOffset>
            </wp:positionH>
            <wp:positionV relativeFrom="paragraph">
              <wp:posOffset>124128</wp:posOffset>
            </wp:positionV>
            <wp:extent cx="4797117" cy="2043485"/>
            <wp:effectExtent l="19050" t="19050" r="22860" b="13970"/>
            <wp:wrapNone/>
            <wp:docPr id="1992512374" name="Picture 1992512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12374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914" cy="2045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E00796" w14:textId="47D620E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09B4092" w14:textId="7030904B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462945F" w14:textId="2DC01362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4752BC" w14:textId="1D579BBC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50B5291" w14:textId="3A7FD460" w:rsidR="00321621" w:rsidRDefault="005D006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68" behindDoc="0" locked="0" layoutInCell="1" allowOverlap="1" wp14:anchorId="11B73D47" wp14:editId="65A30C8C">
                <wp:simplePos x="0" y="0"/>
                <wp:positionH relativeFrom="margin">
                  <wp:posOffset>544450</wp:posOffset>
                </wp:positionH>
                <wp:positionV relativeFrom="paragraph">
                  <wp:posOffset>320040</wp:posOffset>
                </wp:positionV>
                <wp:extent cx="4786630" cy="635"/>
                <wp:effectExtent l="0" t="0" r="0" b="0"/>
                <wp:wrapNone/>
                <wp:docPr id="1291178419" name="Text Box 1291178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6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7F24F1" w14:textId="4C54C92E" w:rsidR="00A3217D" w:rsidRPr="00A3217D" w:rsidRDefault="00A3217D" w:rsidP="00A3217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53" w:name="_Hlk152080560"/>
                            <w:bookmarkStart w:id="54" w:name="_Hlk152080561"/>
                            <w:r w:rsidRPr="00EB1CB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1C2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55</w:t>
                            </w:r>
                            <w:r w:rsidRPr="00EB1CB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</w:t>
                            </w:r>
                            <w:r w:rsidRPr="00EB1CB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ค่าพารามิเตอร์</w:t>
                            </w:r>
                            <w:r w:rsidR="0083006E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</w:t>
                            </w:r>
                            <w:r w:rsidRPr="00EB1CB3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ดีที่สุดของ </w:t>
                            </w:r>
                            <w:r w:rsid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(</w:t>
                            </w:r>
                            <w:r w:rsidRPr="00EB1CB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MACD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  <w:bookmarkEnd w:id="53"/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73D47" id="Text Box 1291178419" o:spid="_x0000_s1082" type="#_x0000_t202" style="position:absolute;margin-left:42.85pt;margin-top:25.2pt;width:376.9pt;height:.05pt;z-index:2516582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" stroked="f">
                <v:textbox style="mso-fit-shape-to-text:t" inset="0,0,0,0">
                  <w:txbxContent>
                    <w:p w14:paraId="0C7F24F1" w14:textId="4C54C92E" w:rsidR="00A3217D" w:rsidRPr="00A3217D" w:rsidRDefault="00A3217D" w:rsidP="00A3217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55" w:name="_Hlk152080560"/>
                      <w:bookmarkStart w:id="56" w:name="_Hlk152080561"/>
                      <w:r w:rsidRPr="00EB1CB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1C2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55</w:t>
                      </w:r>
                      <w:r w:rsidRPr="00EB1CB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</w:t>
                      </w:r>
                      <w:r w:rsidRPr="00EB1CB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ค่าพารามิเตอร์</w:t>
                      </w:r>
                      <w:r w:rsidR="0083006E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</w:t>
                      </w:r>
                      <w:r w:rsidRPr="00EB1CB3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ดีที่สุดของ </w:t>
                      </w:r>
                      <w:r w:rsid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(</w:t>
                      </w:r>
                      <w:r w:rsidRPr="00EB1CB3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MACD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  <w:bookmarkEnd w:id="55"/>
                      <w:bookmarkEnd w:id="56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2D159C" w14:textId="7337B0A0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63BF1B5" w14:textId="26C8E08A" w:rsidR="00321621" w:rsidRDefault="00A34E02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4F5E62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269" behindDoc="0" locked="0" layoutInCell="1" allowOverlap="1" wp14:anchorId="507C998C" wp14:editId="428C7A1D">
            <wp:simplePos x="0" y="0"/>
            <wp:positionH relativeFrom="margin">
              <wp:posOffset>486538</wp:posOffset>
            </wp:positionH>
            <wp:positionV relativeFrom="paragraph">
              <wp:posOffset>29845</wp:posOffset>
            </wp:positionV>
            <wp:extent cx="4824788" cy="2281465"/>
            <wp:effectExtent l="19050" t="19050" r="13970" b="24130"/>
            <wp:wrapNone/>
            <wp:docPr id="1666266874" name="Picture 166626687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66874" name="Picture 1" descr="A screenshot of a computer cod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788" cy="22814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C900BE" w14:textId="6B513E1D" w:rsidR="001E6CD7" w:rsidRDefault="001E6CD7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F1975B7" w14:textId="2830F3AB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2C9820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E5A216" w14:textId="533E142D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3EDDF6C" w14:textId="62CAE692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6B1EC0A" w14:textId="395B9BBC" w:rsidR="00B63570" w:rsidRDefault="00896B8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5E32608F" wp14:editId="622B42CF">
                <wp:simplePos x="0" y="0"/>
                <wp:positionH relativeFrom="margin">
                  <wp:posOffset>540661</wp:posOffset>
                </wp:positionH>
                <wp:positionV relativeFrom="paragraph">
                  <wp:posOffset>77249</wp:posOffset>
                </wp:positionV>
                <wp:extent cx="4824730" cy="635"/>
                <wp:effectExtent l="0" t="0" r="0" b="0"/>
                <wp:wrapNone/>
                <wp:docPr id="1019714342" name="Text Box 1019714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BF949E" w14:textId="6DA64A2F" w:rsidR="004F5E62" w:rsidRPr="004F5E62" w:rsidRDefault="004F5E62" w:rsidP="004F5E6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57" w:name="_Hlk152080571"/>
                            <w:bookmarkStart w:id="58" w:name="_Hlk152080572"/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896B8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56</w:t>
                            </w:r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ให้โปรแกรมคำนวนค่าต่างๆตาม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ฟังก์ชัน</w:t>
                            </w:r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ที่กำหนด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(MACD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  <w:bookmarkEnd w:id="57"/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2608F" id="Text Box 1019714342" o:spid="_x0000_s1083" type="#_x0000_t202" style="position:absolute;margin-left:42.55pt;margin-top:6.1pt;width:379.9pt;height:.05pt;z-index:25165827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" stroked="f">
                <v:textbox style="mso-fit-shape-to-text:t" inset="0,0,0,0">
                  <w:txbxContent>
                    <w:p w14:paraId="5FBF949E" w14:textId="6DA64A2F" w:rsidR="004F5E62" w:rsidRPr="004F5E62" w:rsidRDefault="004F5E62" w:rsidP="004F5E6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59" w:name="_Hlk152080571"/>
                      <w:bookmarkStart w:id="60" w:name="_Hlk152080572"/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896B8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56</w:t>
                      </w:r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ให้โปรแกรมคำนวนค่าต่างๆตาม</w:t>
                      </w:r>
                      <w:r w:rsidR="0083006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ฟังก์ชัน</w:t>
                      </w:r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ที่กำหนด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(MACD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  <w:bookmarkEnd w:id="59"/>
                      <w:bookmarkEnd w:id="60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ACFB49" w14:textId="4C7EACE4" w:rsidR="00B63570" w:rsidRDefault="00726760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7507A6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73" behindDoc="0" locked="0" layoutInCell="1" allowOverlap="1" wp14:anchorId="59D02797" wp14:editId="37403CB1">
            <wp:simplePos x="0" y="0"/>
            <wp:positionH relativeFrom="margin">
              <wp:posOffset>531467</wp:posOffset>
            </wp:positionH>
            <wp:positionV relativeFrom="paragraph">
              <wp:posOffset>223520</wp:posOffset>
            </wp:positionV>
            <wp:extent cx="4827878" cy="2275939"/>
            <wp:effectExtent l="19050" t="19050" r="11430" b="10160"/>
            <wp:wrapNone/>
            <wp:docPr id="1955628250" name="Picture 19556282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28250" name="Picture 1" descr="A screenshot of a computer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878" cy="2275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B996B4" w14:textId="02DF52F8" w:rsidR="00B63570" w:rsidRDefault="00B63570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A397B5" w14:textId="01F8B42A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B2574A" w14:textId="197917A6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2C24D7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6AB620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2E243CC" w14:textId="562F50BB" w:rsidR="00321621" w:rsidRDefault="00896B8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66" behindDoc="0" locked="0" layoutInCell="1" allowOverlap="1" wp14:anchorId="026C23EF" wp14:editId="10D3B678">
                <wp:simplePos x="0" y="0"/>
                <wp:positionH relativeFrom="margin">
                  <wp:posOffset>625475</wp:posOffset>
                </wp:positionH>
                <wp:positionV relativeFrom="paragraph">
                  <wp:posOffset>305821</wp:posOffset>
                </wp:positionV>
                <wp:extent cx="4807585" cy="635"/>
                <wp:effectExtent l="0" t="0" r="0" b="0"/>
                <wp:wrapNone/>
                <wp:docPr id="454688838" name="Text Box 454688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7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22FD6D" w14:textId="527629D0" w:rsidR="00896B8B" w:rsidRPr="00A3217D" w:rsidRDefault="00896B8B" w:rsidP="00896B8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57</w:t>
                            </w:r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</w:t>
                            </w:r>
                            <w:r w:rsidRPr="00A3217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แสดงผลลัพธ์ออกมา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เป็นตาราง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(MACD Rule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2</w:t>
                            </w:r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6C23EF" id="Text Box 454688838" o:spid="_x0000_s1084" type="#_x0000_t202" style="position:absolute;margin-left:49.25pt;margin-top:24.1pt;width:378.55pt;height:.05pt;z-index:25165836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" stroked="f">
                <v:textbox style="mso-fit-shape-to-text:t" inset="0,0,0,0">
                  <w:txbxContent>
                    <w:p w14:paraId="5D22FD6D" w14:textId="527629D0" w:rsidR="00896B8B" w:rsidRPr="00A3217D" w:rsidRDefault="00896B8B" w:rsidP="00896B8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57</w:t>
                      </w:r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</w:t>
                      </w:r>
                      <w:r w:rsidRPr="00A3217D"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แสดงผลลัพธ์ออกมา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เป็นตาราง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(MACD Rule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2</w:t>
                      </w:r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4E03983" w14:textId="3318B6F3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058BA97" w14:textId="20B10197" w:rsidR="00321621" w:rsidRDefault="00896B8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707E41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71" behindDoc="0" locked="0" layoutInCell="1" allowOverlap="1" wp14:anchorId="27A3F682" wp14:editId="6AF3226C">
            <wp:simplePos x="0" y="0"/>
            <wp:positionH relativeFrom="margin">
              <wp:posOffset>553112</wp:posOffset>
            </wp:positionH>
            <wp:positionV relativeFrom="paragraph">
              <wp:posOffset>259411</wp:posOffset>
            </wp:positionV>
            <wp:extent cx="4754880" cy="2682240"/>
            <wp:effectExtent l="19050" t="19050" r="26670" b="22860"/>
            <wp:wrapNone/>
            <wp:docPr id="1533487555" name="Picture 1533487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87555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6822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AE04B3" w14:textId="62C45300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8F65F4" w14:textId="3819DC7D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764E3FD" w14:textId="32554CB1" w:rsidR="00896B8B" w:rsidRDefault="00896B8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8D6718" w14:textId="1F1B04E3" w:rsidR="00896B8B" w:rsidRDefault="00896B8B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2EDECE" w14:textId="627308C5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C61322" w14:textId="5D1CAE67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BCBD611" w14:textId="532C74A9" w:rsidR="004F5E62" w:rsidRDefault="00896B8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367" behindDoc="0" locked="0" layoutInCell="1" allowOverlap="1" wp14:anchorId="287A59D4" wp14:editId="7F1D7F60">
                <wp:simplePos x="0" y="0"/>
                <wp:positionH relativeFrom="margin">
                  <wp:posOffset>507365</wp:posOffset>
                </wp:positionH>
                <wp:positionV relativeFrom="paragraph">
                  <wp:posOffset>339683</wp:posOffset>
                </wp:positionV>
                <wp:extent cx="4837430" cy="635"/>
                <wp:effectExtent l="0" t="0" r="1270" b="0"/>
                <wp:wrapNone/>
                <wp:docPr id="423134209" name="Text Box 423134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7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96C87C" w14:textId="7060726F" w:rsidR="00896B8B" w:rsidRPr="00A3217D" w:rsidRDefault="00896B8B" w:rsidP="00896B8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58</w:t>
                            </w:r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ให้โปรแกรมคำนวนค่าพารามิเตอร์ของดัชนีบ่งชี้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</w:t>
                            </w:r>
                            <w:r w:rsidRPr="00A3217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ดีที่สุด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 Rule 3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7A59D4" id="Text Box 423134209" o:spid="_x0000_s1085" type="#_x0000_t202" style="position:absolute;margin-left:39.95pt;margin-top:26.75pt;width:380.9pt;height:.05pt;z-index:251658367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" stroked="f">
                <v:textbox style="mso-fit-shape-to-text:t" inset="0,0,0,0">
                  <w:txbxContent>
                    <w:p w14:paraId="4196C87C" w14:textId="7060726F" w:rsidR="00896B8B" w:rsidRPr="00A3217D" w:rsidRDefault="00896B8B" w:rsidP="00896B8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58</w:t>
                      </w:r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ให้โปรแกรมคำนวนค่าพารามิเตอร์ของดัชนีบ่งชี้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</w:t>
                      </w:r>
                      <w:r w:rsidRPr="00A3217D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ดีที่สุด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 Rule 3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DB1EBC" w14:textId="1CBAC14A" w:rsidR="004F5E62" w:rsidRDefault="0093572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935726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68" behindDoc="0" locked="0" layoutInCell="1" allowOverlap="1" wp14:anchorId="4395E38A" wp14:editId="129C83CF">
            <wp:simplePos x="0" y="0"/>
            <wp:positionH relativeFrom="column">
              <wp:posOffset>587954</wp:posOffset>
            </wp:positionH>
            <wp:positionV relativeFrom="paragraph">
              <wp:posOffset>-66399</wp:posOffset>
            </wp:positionV>
            <wp:extent cx="4707172" cy="2090429"/>
            <wp:effectExtent l="19050" t="19050" r="17780" b="24130"/>
            <wp:wrapNone/>
            <wp:docPr id="2058358057" name="Picture 205835805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58057" name="Picture 1" descr="A screenshot of a computer program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172" cy="20904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20049" w14:textId="12255431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03B056E" w14:textId="3F130842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9F6481" w14:textId="3223E1F3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0B1B00E" w14:textId="77777777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2ACC7E2" w14:textId="712B18BC" w:rsidR="004F5E62" w:rsidRDefault="0093572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2" behindDoc="0" locked="0" layoutInCell="1" allowOverlap="1" wp14:anchorId="30B7113D" wp14:editId="31104407">
                <wp:simplePos x="0" y="0"/>
                <wp:positionH relativeFrom="margin">
                  <wp:posOffset>557419</wp:posOffset>
                </wp:positionH>
                <wp:positionV relativeFrom="paragraph">
                  <wp:posOffset>197513</wp:posOffset>
                </wp:positionV>
                <wp:extent cx="4777105" cy="635"/>
                <wp:effectExtent l="0" t="0" r="4445" b="0"/>
                <wp:wrapNone/>
                <wp:docPr id="1558080459" name="Text Box 1558080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7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CC20E6" w14:textId="01FF6665" w:rsidR="007C74D2" w:rsidRPr="007C74D2" w:rsidRDefault="007C74D2" w:rsidP="007C74D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61" w:name="_Hlk152080674"/>
                            <w:bookmarkStart w:id="62" w:name="_Hlk152080675"/>
                            <w:r w:rsidRPr="007C74D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935726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59</w:t>
                            </w:r>
                            <w:r w:rsidRPr="007C74D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 ค่าพารามิเตอร์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</w:t>
                            </w:r>
                            <w:r w:rsidRPr="007C74D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ดีที่สุดของ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7C74D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 w:rsidR="00A12A1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7C74D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bookmarkEnd w:id="61"/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B7113D" id="Text Box 1558080459" o:spid="_x0000_s1086" type="#_x0000_t202" style="position:absolute;margin-left:43.9pt;margin-top:15.55pt;width:376.15pt;height:.05pt;z-index:2516582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" stroked="f">
                <v:textbox style="mso-fit-shape-to-text:t" inset="0,0,0,0">
                  <w:txbxContent>
                    <w:p w14:paraId="37CC20E6" w14:textId="01FF6665" w:rsidR="007C74D2" w:rsidRPr="007C74D2" w:rsidRDefault="007C74D2" w:rsidP="007C74D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63" w:name="_Hlk152080674"/>
                      <w:bookmarkStart w:id="64" w:name="_Hlk152080675"/>
                      <w:r w:rsidRPr="007C74D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935726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59</w:t>
                      </w:r>
                      <w:r w:rsidRPr="007C74D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 ค่าพารามิเตอร์</w:t>
                      </w:r>
                      <w:r w:rsidR="0083006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</w:t>
                      </w:r>
                      <w:r w:rsidRPr="007C74D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ดีที่สุดของ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7C74D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 w:rsidR="00A12A1A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7C74D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  <w:bookmarkEnd w:id="63"/>
                      <w:bookmarkEnd w:id="64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8A7EE9B" w14:textId="15E605BE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2D98002" w14:textId="39433FF0" w:rsidR="004F5E62" w:rsidRDefault="0093572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7C74D2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73" behindDoc="0" locked="0" layoutInCell="1" allowOverlap="1" wp14:anchorId="43F26BDF" wp14:editId="0763039C">
            <wp:simplePos x="0" y="0"/>
            <wp:positionH relativeFrom="margin">
              <wp:posOffset>572135</wp:posOffset>
            </wp:positionH>
            <wp:positionV relativeFrom="paragraph">
              <wp:posOffset>152703</wp:posOffset>
            </wp:positionV>
            <wp:extent cx="4766239" cy="2074536"/>
            <wp:effectExtent l="19050" t="19050" r="15875" b="21590"/>
            <wp:wrapNone/>
            <wp:docPr id="323179863" name="Picture 32317986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79863" name="Picture 1" descr="A screenshot of a computer code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6239" cy="20745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15068" w14:textId="289ACCFC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89CFAD" w14:textId="0FC2A511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B32619" w14:textId="31A0374A" w:rsidR="004F5E62" w:rsidRDefault="004F5E62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14D667C" w14:textId="6F41845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6652697" w14:textId="77777777" w:rsidR="00321621" w:rsidRDefault="00321621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83DBF3A" w14:textId="3F51B924" w:rsidR="00321621" w:rsidRDefault="0093572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10655E64" wp14:editId="0F3808CE">
                <wp:simplePos x="0" y="0"/>
                <wp:positionH relativeFrom="margin">
                  <wp:posOffset>553913</wp:posOffset>
                </wp:positionH>
                <wp:positionV relativeFrom="paragraph">
                  <wp:posOffset>11430</wp:posOffset>
                </wp:positionV>
                <wp:extent cx="4765675" cy="635"/>
                <wp:effectExtent l="0" t="0" r="0" b="0"/>
                <wp:wrapNone/>
                <wp:docPr id="1745793233" name="Text Box 1745793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4F8E39" w14:textId="1333590F" w:rsidR="007C74D2" w:rsidRPr="007C74D2" w:rsidRDefault="007C74D2" w:rsidP="007C74D2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65" w:name="_Hlk152080685"/>
                            <w:bookmarkStart w:id="66" w:name="_Hlk152080686"/>
                            <w:r w:rsidRPr="007C74D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935726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60</w:t>
                            </w:r>
                            <w:r w:rsidRPr="007C74D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r w:rsidR="00F109EE" w:rsidRPr="00F109E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ให้โปรแกรมคำนวนค่าต่างๆตาม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ฟังก์ชัน</w:t>
                            </w:r>
                            <w:r w:rsidR="00F109EE" w:rsidRPr="00F109E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ที่กำหนด (</w:t>
                            </w:r>
                            <w:r w:rsidR="00F109E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="00F109EE" w:rsidRPr="00F109E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 w:rsidR="00A12A1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="00F109EE" w:rsidRPr="00F109E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bookmarkEnd w:id="65"/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655E64" id="Text Box 1745793233" o:spid="_x0000_s1087" type="#_x0000_t202" style="position:absolute;margin-left:43.6pt;margin-top:.9pt;width:375.25pt;height:.05pt;z-index:25165827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" stroked="f">
                <v:textbox style="mso-fit-shape-to-text:t" inset="0,0,0,0">
                  <w:txbxContent>
                    <w:p w14:paraId="5B4F8E39" w14:textId="1333590F" w:rsidR="007C74D2" w:rsidRPr="007C74D2" w:rsidRDefault="007C74D2" w:rsidP="007C74D2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67" w:name="_Hlk152080685"/>
                      <w:bookmarkStart w:id="68" w:name="_Hlk152080686"/>
                      <w:r w:rsidRPr="007C74D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935726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60</w:t>
                      </w:r>
                      <w:r w:rsidRPr="007C74D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</w:t>
                      </w:r>
                      <w:r w:rsidR="00F109EE" w:rsidRPr="00F109E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ให้โปรแกรมคำนวนค่าต่างๆตาม</w:t>
                      </w:r>
                      <w:r w:rsidR="0083006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ฟังก์ชัน</w:t>
                      </w:r>
                      <w:r w:rsidR="00F109EE" w:rsidRPr="00F109E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ที่กำหนด (</w:t>
                      </w:r>
                      <w:r w:rsidR="00F109E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="00F109EE" w:rsidRPr="00F109E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 w:rsidR="00A12A1A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="00F109EE" w:rsidRPr="00F109E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  <w:bookmarkEnd w:id="67"/>
                      <w:bookmarkEnd w:id="68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C56093F" w14:textId="0177FF42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961C76B" w14:textId="102EA34A" w:rsidR="00F109EE" w:rsidRDefault="00031642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031642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69" behindDoc="0" locked="0" layoutInCell="1" allowOverlap="1" wp14:anchorId="683AF4FE" wp14:editId="609E62C6">
            <wp:simplePos x="0" y="0"/>
            <wp:positionH relativeFrom="column">
              <wp:posOffset>565868</wp:posOffset>
            </wp:positionH>
            <wp:positionV relativeFrom="paragraph">
              <wp:posOffset>30480</wp:posOffset>
            </wp:positionV>
            <wp:extent cx="4823294" cy="2312787"/>
            <wp:effectExtent l="19050" t="19050" r="15875" b="11430"/>
            <wp:wrapNone/>
            <wp:docPr id="989636915" name="Picture 9896369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36915" name="Picture 1" descr="A screenshot of a computer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294" cy="2312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132314" w14:textId="283DA0FD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05B85B9" w14:textId="73B68ED7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3260C78" w14:textId="77777777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EC9888D" w14:textId="33C8A454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34100F6" w14:textId="2CCA62F7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95FB208" w14:textId="01754910" w:rsidR="00F109EE" w:rsidRDefault="00031642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79A0E101" wp14:editId="71EFC616">
                <wp:simplePos x="0" y="0"/>
                <wp:positionH relativeFrom="margin">
                  <wp:posOffset>582102</wp:posOffset>
                </wp:positionH>
                <wp:positionV relativeFrom="paragraph">
                  <wp:posOffset>120208</wp:posOffset>
                </wp:positionV>
                <wp:extent cx="4748530" cy="635"/>
                <wp:effectExtent l="0" t="0" r="0" b="0"/>
                <wp:wrapNone/>
                <wp:docPr id="1105876488" name="Text Box 1105876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85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C9DE92" w14:textId="397E2AA5" w:rsidR="00F109EE" w:rsidRPr="00F109EE" w:rsidRDefault="00F109EE" w:rsidP="00F109E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69" w:name="_Hlk152080697"/>
                            <w:bookmarkStart w:id="70" w:name="_Hlk152080698"/>
                            <w:r w:rsidRPr="00F109E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935726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61</w:t>
                            </w:r>
                            <w:r w:rsidRPr="00F109E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แสดงผลลัพธ์ออกมาเป็นตาราง (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RSI</w:t>
                            </w:r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Rule </w:t>
                            </w:r>
                            <w:r w:rsidR="00A12A1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3</w:t>
                            </w:r>
                            <w:r w:rsidRPr="004F5E62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bookmarkEnd w:id="69"/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A0E101" id="Text Box 1105876488" o:spid="_x0000_s1088" type="#_x0000_t202" style="position:absolute;margin-left:45.85pt;margin-top:9.45pt;width:373.9pt;height:.05pt;z-index:251658275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" stroked="f">
                <v:textbox style="mso-fit-shape-to-text:t" inset="0,0,0,0">
                  <w:txbxContent>
                    <w:p w14:paraId="1FC9DE92" w14:textId="397E2AA5" w:rsidR="00F109EE" w:rsidRPr="00F109EE" w:rsidRDefault="00F109EE" w:rsidP="00F109E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71" w:name="_Hlk152080697"/>
                      <w:bookmarkStart w:id="72" w:name="_Hlk152080698"/>
                      <w:r w:rsidRPr="00F109E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935726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61</w:t>
                      </w:r>
                      <w:r w:rsidRPr="00F109E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แสดงผลลัพธ์ออกมาเป็นตาราง (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RSI</w:t>
                      </w:r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Rule </w:t>
                      </w:r>
                      <w:r w:rsidR="00A12A1A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3</w:t>
                      </w:r>
                      <w:r w:rsidRPr="004F5E62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  <w:bookmarkEnd w:id="71"/>
                      <w:bookmarkEnd w:id="72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740A4A" w14:textId="3DEE7E6F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190B4AF" w14:textId="3F81CFC3" w:rsidR="00F109EE" w:rsidRDefault="00292F2A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CF21FE">
        <w:rPr>
          <w:rFonts w:ascii="TH SarabunPSK" w:hAnsi="TH SarabunPSK" w:cs="TH SarabunPSK"/>
          <w:b/>
          <w:bCs/>
          <w:noProof/>
          <w:sz w:val="36"/>
          <w:szCs w:val="36"/>
          <w:cs/>
        </w:rPr>
        <w:lastRenderedPageBreak/>
        <w:drawing>
          <wp:anchor distT="0" distB="0" distL="114300" distR="114300" simplePos="0" relativeHeight="251658276" behindDoc="0" locked="0" layoutInCell="1" allowOverlap="1" wp14:anchorId="5F963D9D" wp14:editId="0D3F41D7">
            <wp:simplePos x="0" y="0"/>
            <wp:positionH relativeFrom="margin">
              <wp:posOffset>607198</wp:posOffset>
            </wp:positionH>
            <wp:positionV relativeFrom="paragraph">
              <wp:posOffset>26035</wp:posOffset>
            </wp:positionV>
            <wp:extent cx="4796155" cy="2321560"/>
            <wp:effectExtent l="19050" t="19050" r="23495" b="21590"/>
            <wp:wrapNone/>
            <wp:docPr id="1587001211" name="Picture 158700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0121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32156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D9BD4B" w14:textId="12754376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500E5F1" w14:textId="57A3BC76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18B1F0D" w14:textId="26FC38DE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D4375D" w14:textId="00989221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D867E23" w14:textId="39DC5A8C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4FA0936" w14:textId="0AE400AE" w:rsidR="006B3356" w:rsidRDefault="006B335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0E87FD18" wp14:editId="7F1B9C21">
                <wp:simplePos x="0" y="0"/>
                <wp:positionH relativeFrom="column">
                  <wp:posOffset>600102</wp:posOffset>
                </wp:positionH>
                <wp:positionV relativeFrom="paragraph">
                  <wp:posOffset>155410</wp:posOffset>
                </wp:positionV>
                <wp:extent cx="4796155" cy="635"/>
                <wp:effectExtent l="0" t="0" r="0" b="0"/>
                <wp:wrapNone/>
                <wp:docPr id="68327230" name="Text Box 68327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6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598A62" w14:textId="1DE7B583" w:rsidR="00CF21FE" w:rsidRPr="00CF21FE" w:rsidRDefault="00CF21FE" w:rsidP="00CF21F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73" w:name="_Hlk152080707"/>
                            <w:bookmarkStart w:id="74" w:name="_Hlk152080708"/>
                            <w:bookmarkStart w:id="75" w:name="_Hlk152080709"/>
                            <w:bookmarkStart w:id="76" w:name="_Hlk152080710"/>
                            <w:r w:rsidRPr="00CF21F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292F2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62</w:t>
                            </w:r>
                            <w:r w:rsidRPr="00CF21F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 ให้โปรแกรมคำนวนค่าพารามิเตอร์ของดัชนีบ่งชี้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</w:t>
                            </w:r>
                            <w:r w:rsidRPr="00CF21F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ดีที่สุด (</w:t>
                            </w:r>
                            <w:r w:rsidRPr="00CF21F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RSI Rule </w:t>
                            </w:r>
                            <w:r w:rsidR="00DC6968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CF21F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)</w:t>
                            </w:r>
                            <w:bookmarkEnd w:id="73"/>
                            <w:bookmarkEnd w:id="74"/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87FD18" id="Text Box 68327230" o:spid="_x0000_s1089" type="#_x0000_t202" style="position:absolute;margin-left:47.25pt;margin-top:12.25pt;width:377.65pt;height:.0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" stroked="f">
                <v:textbox style="mso-fit-shape-to-text:t" inset="0,0,0,0">
                  <w:txbxContent>
                    <w:p w14:paraId="65598A62" w14:textId="1DE7B583" w:rsidR="00CF21FE" w:rsidRPr="00CF21FE" w:rsidRDefault="00CF21FE" w:rsidP="00CF21F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77" w:name="_Hlk152080707"/>
                      <w:bookmarkStart w:id="78" w:name="_Hlk152080708"/>
                      <w:bookmarkStart w:id="79" w:name="_Hlk152080709"/>
                      <w:bookmarkStart w:id="80" w:name="_Hlk152080710"/>
                      <w:r w:rsidRPr="00CF21F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292F2A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62</w:t>
                      </w:r>
                      <w:r w:rsidRPr="00CF21F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 ให้โปรแกรมคำนวนค่าพารามิเตอร์ของดัชนีบ่งชี้</w:t>
                      </w:r>
                      <w:r w:rsidR="0083006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</w:t>
                      </w:r>
                      <w:r w:rsidRPr="00CF21F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ดีที่สุด (</w:t>
                      </w:r>
                      <w:r w:rsidRPr="00CF21F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RSI Rule </w:t>
                      </w:r>
                      <w:r w:rsidR="00DC6968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CF21F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)</w:t>
                      </w:r>
                      <w:bookmarkEnd w:id="77"/>
                      <w:bookmarkEnd w:id="78"/>
                      <w:bookmarkEnd w:id="79"/>
                      <w:bookmarkEnd w:id="80"/>
                    </w:p>
                  </w:txbxContent>
                </v:textbox>
              </v:shape>
            </w:pict>
          </mc:Fallback>
        </mc:AlternateContent>
      </w:r>
    </w:p>
    <w:p w14:paraId="15D2D7A7" w14:textId="2E86DFE0" w:rsidR="006B3356" w:rsidRDefault="006B335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D609259" w14:textId="074763A7" w:rsidR="00F109EE" w:rsidRDefault="00387FB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387FB4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370" behindDoc="0" locked="0" layoutInCell="1" allowOverlap="1" wp14:anchorId="74DA7240" wp14:editId="5CC66524">
            <wp:simplePos x="0" y="0"/>
            <wp:positionH relativeFrom="column">
              <wp:posOffset>615094</wp:posOffset>
            </wp:positionH>
            <wp:positionV relativeFrom="paragraph">
              <wp:posOffset>31115</wp:posOffset>
            </wp:positionV>
            <wp:extent cx="4788204" cy="1952060"/>
            <wp:effectExtent l="19050" t="19050" r="12700" b="10160"/>
            <wp:wrapNone/>
            <wp:docPr id="1914492862" name="Picture 191449286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92862" name="Picture 1" descr="A screenshot of a computer cod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8204" cy="1952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A4A614" w14:textId="3940A6E6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64FBF3" w14:textId="6A14E73A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3106221" w14:textId="3794684D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19AB798" w14:textId="6C53154E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6A34FF4" w14:textId="344C5BF8" w:rsidR="00F109EE" w:rsidRDefault="00387FB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1A1D6AEB" wp14:editId="2B4DFA79">
                <wp:simplePos x="0" y="0"/>
                <wp:positionH relativeFrom="margin">
                  <wp:posOffset>584200</wp:posOffset>
                </wp:positionH>
                <wp:positionV relativeFrom="paragraph">
                  <wp:posOffset>128325</wp:posOffset>
                </wp:positionV>
                <wp:extent cx="4782185" cy="635"/>
                <wp:effectExtent l="0" t="0" r="0" b="0"/>
                <wp:wrapNone/>
                <wp:docPr id="116833076" name="Text Box 1168330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82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D02D77" w14:textId="1A4840EB" w:rsidR="009D663F" w:rsidRPr="009D663F" w:rsidRDefault="009D663F" w:rsidP="009D663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81" w:name="_Hlk152080718"/>
                            <w:bookmarkStart w:id="82" w:name="_Hlk152080719"/>
                            <w:bookmarkStart w:id="83" w:name="_Hlk152080720"/>
                            <w:bookmarkStart w:id="84" w:name="_Hlk152080721"/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387F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63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ค่าพารามิเตอร์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ดีที่สุดของ (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RSI Rule </w:t>
                            </w:r>
                            <w:r w:rsidR="00DC6968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  <w:bookmarkEnd w:id="81"/>
                            <w:bookmarkEnd w:id="82"/>
                            <w:bookmarkEnd w:id="83"/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D6AEB" id="Text Box 116833076" o:spid="_x0000_s1090" type="#_x0000_t202" style="position:absolute;margin-left:46pt;margin-top:10.1pt;width:376.55pt;height:.05pt;z-index:25165827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" stroked="f">
                <v:textbox style="mso-fit-shape-to-text:t" inset="0,0,0,0">
                  <w:txbxContent>
                    <w:p w14:paraId="06D02D77" w14:textId="1A4840EB" w:rsidR="009D663F" w:rsidRPr="009D663F" w:rsidRDefault="009D663F" w:rsidP="009D663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85" w:name="_Hlk152080718"/>
                      <w:bookmarkStart w:id="86" w:name="_Hlk152080719"/>
                      <w:bookmarkStart w:id="87" w:name="_Hlk152080720"/>
                      <w:bookmarkStart w:id="88" w:name="_Hlk152080721"/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387FB4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63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ค่าพารามิเตอร์</w:t>
                      </w:r>
                      <w:r w:rsidR="0083006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ดีที่สุดของ (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RSI Rule </w:t>
                      </w:r>
                      <w:r w:rsidR="00DC6968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  <w:bookmarkEnd w:id="85"/>
                      <w:bookmarkEnd w:id="86"/>
                      <w:bookmarkEnd w:id="87"/>
                      <w:bookmarkEnd w:id="88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641988F" w14:textId="4034C85B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D038CFD" w14:textId="14BA0906" w:rsidR="00F109EE" w:rsidRDefault="00387FB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9D663F">
        <w:rPr>
          <w:rFonts w:ascii="TH SarabunPSK" w:hAnsi="TH SarabunPSK" w:cs="TH SarabunPSK"/>
          <w:b/>
          <w:bCs/>
          <w:noProof/>
          <w:sz w:val="36"/>
          <w:szCs w:val="36"/>
        </w:rPr>
        <w:drawing>
          <wp:anchor distT="0" distB="0" distL="114300" distR="114300" simplePos="0" relativeHeight="251658279" behindDoc="0" locked="0" layoutInCell="1" allowOverlap="1" wp14:anchorId="74866D57" wp14:editId="43AD7A3F">
            <wp:simplePos x="0" y="0"/>
            <wp:positionH relativeFrom="margin">
              <wp:posOffset>591130</wp:posOffset>
            </wp:positionH>
            <wp:positionV relativeFrom="paragraph">
              <wp:posOffset>305352</wp:posOffset>
            </wp:positionV>
            <wp:extent cx="4812030" cy="2547620"/>
            <wp:effectExtent l="19050" t="19050" r="26670" b="24130"/>
            <wp:wrapNone/>
            <wp:docPr id="1451052666" name="Picture 145105266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52666" name="Picture 1" descr="A screenshot of a computer pro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54762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3D2F2D" w14:textId="046B4D3A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E9D458" w14:textId="0B53463B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0D8E6F2" w14:textId="34FE706E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FB9D6A3" w14:textId="70416A57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AC1A058" w14:textId="456C68E2" w:rsidR="006B3356" w:rsidRDefault="006B335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6FDF1C9" w14:textId="5C4021B4" w:rsidR="006B3356" w:rsidRDefault="006B3356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205AA0F" w14:textId="689D5802" w:rsidR="00F109EE" w:rsidRDefault="00387FB4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56A064E4" wp14:editId="348525AB">
                <wp:simplePos x="0" y="0"/>
                <wp:positionH relativeFrom="margin">
                  <wp:posOffset>573957</wp:posOffset>
                </wp:positionH>
                <wp:positionV relativeFrom="paragraph">
                  <wp:posOffset>273713</wp:posOffset>
                </wp:positionV>
                <wp:extent cx="4812030" cy="635"/>
                <wp:effectExtent l="0" t="0" r="7620" b="0"/>
                <wp:wrapNone/>
                <wp:docPr id="1427216993" name="Text Box 1427216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12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7DEA93" w14:textId="18B642B4" w:rsidR="009D663F" w:rsidRPr="009D663F" w:rsidRDefault="009D663F" w:rsidP="009D663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89" w:name="_Hlk152080728"/>
                            <w:bookmarkStart w:id="90" w:name="_Hlk152080729"/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387F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64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ให้โปรแกรมคำนวนค่าต่างๆตาม</w:t>
                            </w:r>
                            <w:r w:rsidR="0083006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ฟังก์ชัน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ที่กำหนด (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RSI Rule </w:t>
                            </w:r>
                            <w:r w:rsidR="00DC6968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  <w:bookmarkEnd w:id="89"/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064E4" id="Text Box 1427216993" o:spid="_x0000_s1091" type="#_x0000_t202" style="position:absolute;margin-left:45.2pt;margin-top:21.55pt;width:378.9pt;height:.05pt;z-index:251658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" stroked="f">
                <v:textbox style="mso-fit-shape-to-text:t" inset="0,0,0,0">
                  <w:txbxContent>
                    <w:p w14:paraId="647DEA93" w14:textId="18B642B4" w:rsidR="009D663F" w:rsidRPr="009D663F" w:rsidRDefault="009D663F" w:rsidP="009D663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91" w:name="_Hlk152080728"/>
                      <w:bookmarkStart w:id="92" w:name="_Hlk152080729"/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387FB4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64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ให้โปรแกรมคำนวนค่าต่างๆตาม</w:t>
                      </w:r>
                      <w:r w:rsidR="0083006E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ฟังก์ชัน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ที่กำหนด (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RSI Rule </w:t>
                      </w:r>
                      <w:r w:rsidR="00DC6968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  <w:bookmarkEnd w:id="91"/>
                      <w:bookmarkEnd w:id="92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0E1C48" w14:textId="721CEC65" w:rsidR="00F109EE" w:rsidRDefault="005F5B0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5F5B0B">
        <w:rPr>
          <w:rFonts w:ascii="TH SarabunPSK" w:hAnsi="TH SarabunPSK" w:cs="TH SarabunPSK"/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58371" behindDoc="0" locked="0" layoutInCell="1" allowOverlap="1" wp14:anchorId="5AA5CE1C" wp14:editId="0CA63DD2">
            <wp:simplePos x="0" y="0"/>
            <wp:positionH relativeFrom="column">
              <wp:posOffset>527752</wp:posOffset>
            </wp:positionH>
            <wp:positionV relativeFrom="paragraph">
              <wp:posOffset>82578</wp:posOffset>
            </wp:positionV>
            <wp:extent cx="4886905" cy="2261534"/>
            <wp:effectExtent l="19050" t="19050" r="9525" b="24765"/>
            <wp:wrapNone/>
            <wp:docPr id="1945079626" name="Picture 19450796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9626" name="Picture 1" descr="A screenshot of a computer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905" cy="2261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55A89" w14:textId="731D94D3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6B680F9" w14:textId="46D7EEB5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23801AF" w14:textId="77777777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B1E57F2" w14:textId="77777777" w:rsidR="00F109EE" w:rsidRDefault="00F109EE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74FA3DD" w14:textId="77777777" w:rsidR="00D9393D" w:rsidRDefault="00D9393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102EC5D" w14:textId="2E1A36F3" w:rsidR="00D9393D" w:rsidRDefault="005F5B0B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3B87FCC3" wp14:editId="75F2B0AF">
                <wp:simplePos x="0" y="0"/>
                <wp:positionH relativeFrom="margin">
                  <wp:posOffset>527491</wp:posOffset>
                </wp:positionH>
                <wp:positionV relativeFrom="paragraph">
                  <wp:posOffset>151047</wp:posOffset>
                </wp:positionV>
                <wp:extent cx="4852035" cy="635"/>
                <wp:effectExtent l="0" t="0" r="5715" b="0"/>
                <wp:wrapNone/>
                <wp:docPr id="77354226" name="Text Box 77354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2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1C036B" w14:textId="46E3BC15" w:rsidR="009D663F" w:rsidRPr="009D663F" w:rsidRDefault="009D663F" w:rsidP="009D663F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</w:pPr>
                            <w:bookmarkStart w:id="93" w:name="_Hlk152080748"/>
                            <w:bookmarkStart w:id="94" w:name="_Hlk152080749"/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รูปภาพที่ </w:t>
                            </w:r>
                            <w:r w:rsidR="005F5B0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65</w:t>
                            </w:r>
                            <w:r w:rsidR="00215FB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 xml:space="preserve">แสดงผลลัพธ์ออกมาเป็นตาราง 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  <w:cs/>
                              </w:rPr>
                              <w:t>(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RSI Rule </w:t>
                            </w:r>
                            <w:r w:rsidR="00DC6968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4</w:t>
                            </w:r>
                            <w:r w:rsidRPr="009D663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>)</w:t>
                            </w:r>
                            <w:bookmarkEnd w:id="93"/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87FCC3" id="Text Box 77354226" o:spid="_x0000_s1092" type="#_x0000_t202" style="position:absolute;margin-left:41.55pt;margin-top:11.9pt;width:382.05pt;height:.05pt;z-index:251658281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qEZGgIAAEAEAAAOAAAAZHJzL2Uyb0RvYy54bWysU01v2zAMvQ/YfxB0X5xka1EY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" stroked="f">
                <v:textbox style="mso-fit-shape-to-text:t" inset="0,0,0,0">
                  <w:txbxContent>
                    <w:p w14:paraId="791C036B" w14:textId="46E3BC15" w:rsidR="009D663F" w:rsidRPr="009D663F" w:rsidRDefault="009D663F" w:rsidP="009D663F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</w:pPr>
                      <w:bookmarkStart w:id="95" w:name="_Hlk152080748"/>
                      <w:bookmarkStart w:id="96" w:name="_Hlk152080749"/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รูปภาพที่ </w:t>
                      </w:r>
                      <w:r w:rsidR="005F5B0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65</w:t>
                      </w:r>
                      <w:r w:rsidR="00215FBB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 xml:space="preserve">แสดงผลลัพธ์ออกมาเป็นตาราง 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  <w:cs/>
                        </w:rPr>
                        <w:t>(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RSI Rule </w:t>
                      </w:r>
                      <w:r w:rsidR="00DC6968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4</w:t>
                      </w:r>
                      <w:r w:rsidRPr="009D663F">
                        <w:rPr>
                          <w:rFonts w:ascii="TH SarabunPSK" w:hAnsi="TH SarabunPSK" w:cs="TH SarabunPSK"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>)</w:t>
                      </w:r>
                      <w:bookmarkEnd w:id="95"/>
                      <w:bookmarkEnd w:id="96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352B39" w14:textId="117E1C8E" w:rsidR="00D9393D" w:rsidRDefault="00D9393D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7FEDE25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019CB92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E93ABF0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2C05D3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460AC8C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F67EDB6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9C49220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194A58F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2B55A4E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5A311F0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C424ED3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5EE1549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57D7F7A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6A3E227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7C7B18C" w14:textId="77777777" w:rsidR="00A12A1A" w:rsidRDefault="00A12A1A" w:rsidP="00F12CF6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B17395" w14:textId="20895504" w:rsidR="00264D64" w:rsidRDefault="006B335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ภ</w:t>
      </w:r>
      <w:r w:rsidR="00264D6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าคผนวก </w:t>
      </w:r>
      <w:r w:rsidR="003C4E5F">
        <w:rPr>
          <w:rFonts w:ascii="TH SarabunPSK" w:hAnsi="TH SarabunPSK" w:cs="TH SarabunPSK" w:hint="cs"/>
          <w:b/>
          <w:bCs/>
          <w:sz w:val="36"/>
          <w:szCs w:val="36"/>
          <w:cs/>
        </w:rPr>
        <w:t>ข</w:t>
      </w:r>
      <w:r w:rsidR="00264D64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</w:t>
      </w:r>
      <w:r w:rsidR="00F94EB4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</w:t>
      </w:r>
      <w:r w:rsidR="00264D64">
        <w:rPr>
          <w:rFonts w:ascii="TH SarabunPSK" w:hAnsi="TH SarabunPSK" w:cs="TH SarabunPSK" w:hint="cs"/>
          <w:b/>
          <w:bCs/>
          <w:sz w:val="36"/>
          <w:szCs w:val="36"/>
          <w:cs/>
        </w:rPr>
        <w:t>ประสิทธิภาพตลาดและการศึกษาเชิงประจักษ์ที่เกี่ยวข้องกับงานวิจัย</w:t>
      </w:r>
    </w:p>
    <w:p w14:paraId="0231286A" w14:textId="77777777" w:rsidR="00264D64" w:rsidRPr="00F12CF6" w:rsidRDefault="00264D64" w:rsidP="006853B0">
      <w:pPr>
        <w:jc w:val="center"/>
        <w:rPr>
          <w:rFonts w:ascii="TH SarabunPSK" w:hAnsi="TH SarabunPSK" w:cs="TH SarabunPSK"/>
          <w:sz w:val="36"/>
          <w:szCs w:val="36"/>
          <w:cs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405"/>
        <w:gridCol w:w="2126"/>
        <w:gridCol w:w="2552"/>
        <w:gridCol w:w="2410"/>
      </w:tblGrid>
      <w:tr w:rsidR="002F0D60" w:rsidRPr="00F12CF6" w14:paraId="05A05AE2" w14:textId="77777777" w:rsidTr="00E577D8">
        <w:tc>
          <w:tcPr>
            <w:tcW w:w="2405" w:type="dxa"/>
          </w:tcPr>
          <w:p w14:paraId="217A7BAF" w14:textId="43C7CAC9" w:rsidR="002F0D60" w:rsidRPr="00F12CF6" w:rsidRDefault="00F94EB4" w:rsidP="006853B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bookmarkStart w:id="97" w:name="_Hlk149651794"/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ทฤษฎี</w:t>
            </w:r>
          </w:p>
        </w:tc>
        <w:tc>
          <w:tcPr>
            <w:tcW w:w="2126" w:type="dxa"/>
          </w:tcPr>
          <w:p w14:paraId="72E7B7C5" w14:textId="4ADE2178" w:rsidR="002F0D60" w:rsidRPr="00F12CF6" w:rsidRDefault="00F12CF6" w:rsidP="006853B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12CF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ผู้ศึกษา</w:t>
            </w:r>
            <w:r w:rsidR="00F94EB4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ทฤษฎี</w:t>
            </w:r>
          </w:p>
        </w:tc>
        <w:tc>
          <w:tcPr>
            <w:tcW w:w="2552" w:type="dxa"/>
          </w:tcPr>
          <w:p w14:paraId="3E82008B" w14:textId="63584339" w:rsidR="002F0D60" w:rsidRPr="00F12CF6" w:rsidRDefault="00F12CF6" w:rsidP="006853B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12CF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งานวิจัย</w:t>
            </w:r>
          </w:p>
        </w:tc>
        <w:tc>
          <w:tcPr>
            <w:tcW w:w="2410" w:type="dxa"/>
          </w:tcPr>
          <w:p w14:paraId="1C5BB7A1" w14:textId="56A7A6A8" w:rsidR="002F0D60" w:rsidRPr="00F12CF6" w:rsidRDefault="00F12CF6" w:rsidP="006853B0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12CF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ผลการศึกษา</w:t>
            </w:r>
          </w:p>
        </w:tc>
      </w:tr>
      <w:tr w:rsidR="002F0D60" w:rsidRPr="00E577D8" w14:paraId="272801CC" w14:textId="77777777" w:rsidTr="00E577D8">
        <w:tc>
          <w:tcPr>
            <w:tcW w:w="2405" w:type="dxa"/>
          </w:tcPr>
          <w:p w14:paraId="7D1E706A" w14:textId="77777777" w:rsidR="002F0D60" w:rsidRDefault="00F12CF6" w:rsidP="00B9789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/>
                <w:sz w:val="32"/>
                <w:szCs w:val="32"/>
              </w:rPr>
              <w:t>Efficient Market Hypothesis</w:t>
            </w:r>
          </w:p>
          <w:p w14:paraId="73CB36D6" w14:textId="10135379" w:rsidR="00B97893" w:rsidRPr="00B97893" w:rsidRDefault="00B97893" w:rsidP="00B97893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126" w:type="dxa"/>
          </w:tcPr>
          <w:p w14:paraId="5603AC6C" w14:textId="43A52A92" w:rsidR="002F0D60" w:rsidRPr="00B97893" w:rsidRDefault="00F12CF6" w:rsidP="00B9789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/>
                <w:sz w:val="32"/>
                <w:szCs w:val="32"/>
              </w:rPr>
              <w:t>Fama (1998)</w:t>
            </w:r>
          </w:p>
        </w:tc>
        <w:tc>
          <w:tcPr>
            <w:tcW w:w="2552" w:type="dxa"/>
          </w:tcPr>
          <w:p w14:paraId="65FA8EAA" w14:textId="08C7D079" w:rsidR="002F0D60" w:rsidRPr="00EA2208" w:rsidRDefault="00E577D8" w:rsidP="00EA220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A2208">
              <w:rPr>
                <w:rFonts w:ascii="TH SarabunPSK" w:hAnsi="TH SarabunPSK" w:cs="TH SarabunPSK"/>
                <w:sz w:val="32"/>
                <w:szCs w:val="32"/>
              </w:rPr>
              <w:t>Efficient Market</w:t>
            </w:r>
          </w:p>
        </w:tc>
        <w:tc>
          <w:tcPr>
            <w:tcW w:w="2410" w:type="dxa"/>
          </w:tcPr>
          <w:p w14:paraId="1FC48893" w14:textId="62FF38CB" w:rsidR="002F0D60" w:rsidRDefault="00E577D8" w:rsidP="00E577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577D8">
              <w:rPr>
                <w:rFonts w:ascii="TH SarabunPSK" w:hAnsi="TH SarabunPSK" w:cs="TH SarabunPSK" w:hint="cs"/>
                <w:sz w:val="32"/>
                <w:szCs w:val="32"/>
                <w:cs/>
              </w:rPr>
              <w:t>ตลาดมีประสิทธิภาพ ราคาของหลักทรัพย</w:t>
            </w:r>
            <w:r w:rsidR="00A12A1A">
              <w:rPr>
                <w:rFonts w:ascii="TH SarabunPSK" w:hAnsi="TH SarabunPSK" w:cs="TH SarabunPSK" w:hint="cs"/>
                <w:sz w:val="32"/>
                <w:szCs w:val="32"/>
                <w:cs/>
              </w:rPr>
              <w:t>์</w:t>
            </w:r>
            <w:r w:rsidRPr="00E577D8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ได้สะท้อนให้เห็นถึงข้อมูลสาธารณะทุกอย่างที่เกี่ยวข้องทั้งหมดแล้ว</w:t>
            </w:r>
          </w:p>
          <w:p w14:paraId="583FEB05" w14:textId="555EA722" w:rsidR="00E577D8" w:rsidRPr="00E577D8" w:rsidRDefault="00E577D8" w:rsidP="00E577D8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12CF6" w:rsidRPr="00F12CF6" w14:paraId="22EA2ADD" w14:textId="77777777" w:rsidTr="00E577D8">
        <w:tc>
          <w:tcPr>
            <w:tcW w:w="2405" w:type="dxa"/>
          </w:tcPr>
          <w:p w14:paraId="44D9C6ED" w14:textId="0FDD3199" w:rsidR="00F12CF6" w:rsidRPr="00F12CF6" w:rsidRDefault="00F12CF6" w:rsidP="00F12CF6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 w:rsidRPr="00F12CF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การศึกษาเชิงประจักษ์</w:t>
            </w:r>
          </w:p>
        </w:tc>
        <w:tc>
          <w:tcPr>
            <w:tcW w:w="2126" w:type="dxa"/>
          </w:tcPr>
          <w:p w14:paraId="71B14770" w14:textId="705D2ADA" w:rsidR="00F12CF6" w:rsidRPr="00F12CF6" w:rsidRDefault="00F12CF6" w:rsidP="00F12CF6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12CF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ผู้ศึกษา</w:t>
            </w:r>
            <w:r w:rsidR="00F94EB4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ทฤษฎี</w:t>
            </w:r>
          </w:p>
        </w:tc>
        <w:tc>
          <w:tcPr>
            <w:tcW w:w="2552" w:type="dxa"/>
          </w:tcPr>
          <w:p w14:paraId="390E8F9F" w14:textId="0C67F5F3" w:rsidR="00F12CF6" w:rsidRPr="00F12CF6" w:rsidRDefault="00F12CF6" w:rsidP="00F12CF6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12CF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งานวิจัย</w:t>
            </w:r>
          </w:p>
        </w:tc>
        <w:tc>
          <w:tcPr>
            <w:tcW w:w="2410" w:type="dxa"/>
          </w:tcPr>
          <w:p w14:paraId="7EA88B05" w14:textId="0B533563" w:rsidR="00F12CF6" w:rsidRPr="00F12CF6" w:rsidRDefault="00F12CF6" w:rsidP="00F12CF6">
            <w:pPr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12CF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ผลการศึกษา</w:t>
            </w:r>
          </w:p>
        </w:tc>
      </w:tr>
      <w:tr w:rsidR="002F0D60" w:rsidRPr="00F12CF6" w14:paraId="4AB63969" w14:textId="77777777" w:rsidTr="00E577D8">
        <w:tc>
          <w:tcPr>
            <w:tcW w:w="2405" w:type="dxa"/>
          </w:tcPr>
          <w:p w14:paraId="02D6ACBB" w14:textId="77777777" w:rsidR="002F0D60" w:rsidRDefault="002F0D60" w:rsidP="002F0D60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/>
                <w:sz w:val="32"/>
                <w:szCs w:val="32"/>
              </w:rPr>
              <w:t>Test of Market Efficiency in the Stock Exchange of Thailand in the perspective of US Monetary Policy Announcements</w:t>
            </w:r>
          </w:p>
          <w:p w14:paraId="0C7B376E" w14:textId="157222BF" w:rsidR="00B97893" w:rsidRPr="00B97893" w:rsidRDefault="00B97893" w:rsidP="002F0D60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126" w:type="dxa"/>
          </w:tcPr>
          <w:p w14:paraId="6E0A33F3" w14:textId="71594ADF" w:rsidR="002F0D60" w:rsidRPr="00B97893" w:rsidRDefault="002F0D60" w:rsidP="00F12CF6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B97893">
              <w:rPr>
                <w:rFonts w:ascii="TH SarabunPSK" w:hAnsi="TH SarabunPSK" w:cs="TH SarabunPSK"/>
                <w:sz w:val="32"/>
                <w:szCs w:val="32"/>
              </w:rPr>
              <w:t>Suppawat</w:t>
            </w:r>
            <w:proofErr w:type="spellEnd"/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B97893">
              <w:rPr>
                <w:rFonts w:ascii="TH SarabunPSK" w:hAnsi="TH SarabunPSK" w:cs="TH SarabunPSK"/>
                <w:sz w:val="32"/>
                <w:szCs w:val="32"/>
              </w:rPr>
              <w:t>Wadhanapatee</w:t>
            </w:r>
            <w:proofErr w:type="spellEnd"/>
            <w:r w:rsidR="00F12CF6"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F12CF6" w:rsidRPr="00B97893">
              <w:rPr>
                <w:rFonts w:ascii="TH SarabunPSK" w:hAnsi="TH SarabunPSK" w:cs="TH SarabunPSK"/>
                <w:sz w:val="32"/>
                <w:szCs w:val="32"/>
              </w:rPr>
              <w:t>2012</w:t>
            </w:r>
            <w:r w:rsidR="00F12CF6"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2552" w:type="dxa"/>
          </w:tcPr>
          <w:p w14:paraId="1877EBF0" w14:textId="577E2848" w:rsidR="002F0D60" w:rsidRPr="00B97893" w:rsidRDefault="002F0D60" w:rsidP="00F12CF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/>
                <w:sz w:val="32"/>
                <w:szCs w:val="32"/>
              </w:rPr>
              <w:t>Efficient Market</w:t>
            </w:r>
          </w:p>
        </w:tc>
        <w:tc>
          <w:tcPr>
            <w:tcW w:w="2410" w:type="dxa"/>
          </w:tcPr>
          <w:p w14:paraId="371F5A72" w14:textId="67410599" w:rsidR="00E577D8" w:rsidRPr="00E577D8" w:rsidRDefault="002F0D60" w:rsidP="00E577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ตลาดหลักทรัพย์แห่งประเทศไทยช่วง 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2000-2011 </w:t>
            </w:r>
            <w:r w:rsidRPr="00B97893">
              <w:rPr>
                <w:rFonts w:ascii="TH SarabunPSK" w:hAnsi="TH SarabunPSK" w:cs="TH SarabunPSK"/>
                <w:sz w:val="32"/>
                <w:szCs w:val="32"/>
                <w:cs/>
              </w:rPr>
              <w:t>จัดได้ว่ามีประสิทธ</w:t>
            </w:r>
            <w:r w:rsidR="00A12A1A">
              <w:rPr>
                <w:rFonts w:ascii="TH SarabunPSK" w:hAnsi="TH SarabunPSK" w:cs="TH SarabunPSK" w:hint="cs"/>
                <w:sz w:val="32"/>
                <w:szCs w:val="32"/>
                <w:cs/>
              </w:rPr>
              <w:t>ิ</w:t>
            </w:r>
            <w:r w:rsidRPr="00B97893">
              <w:rPr>
                <w:rFonts w:ascii="TH SarabunPSK" w:hAnsi="TH SarabunPSK" w:cs="TH SarabunPSK"/>
                <w:sz w:val="32"/>
                <w:szCs w:val="32"/>
                <w:cs/>
              </w:rPr>
              <w:t>ภาพทั้งในระดับกลาง และต่</w:t>
            </w:r>
            <w:r w:rsidR="00F12CF6"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ำ</w:t>
            </w:r>
            <w:r w:rsidR="00E577D8"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แสดงให้เห็นว่าองคาพยพของกลไก</w:t>
            </w:r>
          </w:p>
          <w:p w14:paraId="794C4E9C" w14:textId="053475B3" w:rsidR="00E577D8" w:rsidRPr="00E577D8" w:rsidRDefault="00E577D8" w:rsidP="00E577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การทำงานในตลาดหลักทรัพย์แห่งประเทศไทยสามารถประเมินผลข้อมูลข่าวสารต่าง ๆ เพื่อ</w:t>
            </w:r>
          </w:p>
          <w:p w14:paraId="7F70B3E0" w14:textId="59BB4C76" w:rsidR="00E577D8" w:rsidRPr="00E577D8" w:rsidRDefault="00E577D8" w:rsidP="00E577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ผนวกเข้าไปเป็นส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</w:t>
            </w: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วนหนึ่งของราคาหลักทรัพย์</w:t>
            </w:r>
          </w:p>
          <w:p w14:paraId="21B1864C" w14:textId="330F3518" w:rsidR="00E577D8" w:rsidRPr="00E577D8" w:rsidRDefault="00E577D8" w:rsidP="00E577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ได้เป็นอย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่า</w:t>
            </w: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งดี แม้ว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่า</w:t>
            </w: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จะเป็นข้อมูลที่มีความ</w:t>
            </w:r>
          </w:p>
          <w:p w14:paraId="78D488C4" w14:textId="77777777" w:rsidR="002F0D60" w:rsidRDefault="00E577D8" w:rsidP="00E577D8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ซับซ้อนก็ตาม</w:t>
            </w:r>
          </w:p>
          <w:p w14:paraId="4BA31700" w14:textId="3279D712" w:rsidR="00E577D8" w:rsidRPr="00B97893" w:rsidRDefault="00E577D8" w:rsidP="00E577D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bookmarkEnd w:id="97"/>
    </w:tbl>
    <w:p w14:paraId="28C32E7B" w14:textId="77777777" w:rsidR="00327D83" w:rsidRDefault="00327D8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D1E64EB" w14:textId="77777777" w:rsidR="00F12CF6" w:rsidRDefault="00F12CF6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A22D35C" w14:textId="77777777" w:rsidR="00F12CF6" w:rsidRDefault="00F12CF6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BEF3EFA" w14:textId="77777777" w:rsidR="00A43FF1" w:rsidRDefault="00A43FF1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BFBCE75" w14:textId="77777777" w:rsidR="009C4F10" w:rsidRDefault="009C4F10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FAFF21F" w14:textId="77777777" w:rsidR="009C4F10" w:rsidRDefault="009C4F10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9E8A56D" w14:textId="36481357" w:rsidR="00F12CF6" w:rsidRDefault="00F12CF6" w:rsidP="00F12CF6">
      <w:pPr>
        <w:rPr>
          <w:rFonts w:ascii="TH SarabunPSK" w:hAnsi="TH SarabunPSK" w:cs="TH SarabunPSK"/>
          <w:b/>
          <w:bCs/>
          <w:sz w:val="36"/>
          <w:szCs w:val="36"/>
        </w:rPr>
      </w:pPr>
      <w:r w:rsidRPr="00F12CF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ภาคผนวก </w:t>
      </w:r>
      <w:r w:rsidR="003C4E5F">
        <w:rPr>
          <w:rFonts w:ascii="TH SarabunPSK" w:hAnsi="TH SarabunPSK" w:cs="TH SarabunPSK" w:hint="cs"/>
          <w:b/>
          <w:bCs/>
          <w:sz w:val="36"/>
          <w:szCs w:val="36"/>
          <w:cs/>
        </w:rPr>
        <w:t>ค</w:t>
      </w:r>
      <w:r w:rsidRPr="00F12CF6">
        <w:rPr>
          <w:rFonts w:ascii="TH SarabunPSK" w:hAnsi="TH SarabunPSK" w:cs="TH SarabunPSK"/>
          <w:b/>
          <w:bCs/>
          <w:sz w:val="36"/>
          <w:szCs w:val="36"/>
          <w:cs/>
        </w:rPr>
        <w:t xml:space="preserve"> การศึกษาเชิงประจักษ์ที่เกี่ยวข้องกับงานวิจัย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ของดัชนี</w:t>
      </w:r>
      <w:r w:rsidRPr="00F12CF6">
        <w:t xml:space="preserve"> </w:t>
      </w:r>
      <w:r>
        <w:rPr>
          <w:rFonts w:hint="cs"/>
          <w:cs/>
        </w:rPr>
        <w:t xml:space="preserve"> </w:t>
      </w:r>
      <w:r w:rsidRPr="00F12CF6">
        <w:rPr>
          <w:rFonts w:ascii="TH SarabunPSK" w:hAnsi="TH SarabunPSK" w:cs="TH SarabunPSK"/>
          <w:b/>
          <w:bCs/>
          <w:sz w:val="36"/>
          <w:szCs w:val="36"/>
        </w:rPr>
        <w:t xml:space="preserve">Moving Average Convergence Divergence (MACD)          </w:t>
      </w:r>
    </w:p>
    <w:p w14:paraId="53E35888" w14:textId="77777777" w:rsidR="00F12CF6" w:rsidRDefault="00F12CF6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405"/>
        <w:gridCol w:w="2126"/>
        <w:gridCol w:w="2552"/>
        <w:gridCol w:w="2410"/>
      </w:tblGrid>
      <w:tr w:rsidR="00F12CF6" w:rsidRPr="00F12CF6" w14:paraId="1162BC63" w14:textId="77777777" w:rsidTr="00E577D8">
        <w:tc>
          <w:tcPr>
            <w:tcW w:w="2405" w:type="dxa"/>
          </w:tcPr>
          <w:p w14:paraId="198687C1" w14:textId="41C55513" w:rsidR="00F12CF6" w:rsidRPr="00F12CF6" w:rsidRDefault="00B97893" w:rsidP="00F12CF6">
            <w:pPr>
              <w:spacing w:after="160" w:line="259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bookmarkStart w:id="98" w:name="_Hlk149652528"/>
            <w:r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รูปแบผลการวิจัย</w:t>
            </w:r>
          </w:p>
        </w:tc>
        <w:tc>
          <w:tcPr>
            <w:tcW w:w="2126" w:type="dxa"/>
          </w:tcPr>
          <w:p w14:paraId="5912A618" w14:textId="119E2C27" w:rsidR="00F12CF6" w:rsidRPr="00F12CF6" w:rsidRDefault="00F12CF6" w:rsidP="00F12CF6">
            <w:pPr>
              <w:spacing w:after="160" w:line="259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12CF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ผู้ศึกษา</w:t>
            </w:r>
            <w:r w:rsidR="00F94EB4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ทฤษฎี</w:t>
            </w:r>
          </w:p>
        </w:tc>
        <w:tc>
          <w:tcPr>
            <w:tcW w:w="2552" w:type="dxa"/>
          </w:tcPr>
          <w:p w14:paraId="3B7ABC4A" w14:textId="77777777" w:rsidR="00F12CF6" w:rsidRPr="00F12CF6" w:rsidRDefault="00F12CF6" w:rsidP="00F12CF6">
            <w:pPr>
              <w:spacing w:after="160" w:line="259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12CF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งานวิจัย</w:t>
            </w:r>
          </w:p>
        </w:tc>
        <w:tc>
          <w:tcPr>
            <w:tcW w:w="2410" w:type="dxa"/>
          </w:tcPr>
          <w:p w14:paraId="6E9626FD" w14:textId="77777777" w:rsidR="00F12CF6" w:rsidRPr="00F12CF6" w:rsidRDefault="00F12CF6" w:rsidP="00F12CF6">
            <w:pPr>
              <w:spacing w:after="160" w:line="259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F12CF6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ผลการศึกษา</w:t>
            </w:r>
          </w:p>
        </w:tc>
      </w:tr>
      <w:tr w:rsidR="00F12CF6" w:rsidRPr="00F12CF6" w14:paraId="14709986" w14:textId="77777777" w:rsidTr="00E577D8">
        <w:tc>
          <w:tcPr>
            <w:tcW w:w="2405" w:type="dxa"/>
          </w:tcPr>
          <w:p w14:paraId="13E1DAD7" w14:textId="3887B334" w:rsidR="00F12CF6" w:rsidRPr="00F12CF6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ผลการวิจัย</w:t>
            </w:r>
            <w:r w:rsidR="008A246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สามารถทำกำไรได้</w:t>
            </w:r>
          </w:p>
        </w:tc>
        <w:tc>
          <w:tcPr>
            <w:tcW w:w="2126" w:type="dxa"/>
          </w:tcPr>
          <w:p w14:paraId="5A951869" w14:textId="64C43553" w:rsidR="00F12CF6" w:rsidRPr="00F12CF6" w:rsidRDefault="00F12CF6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สิทธินาถ สวัสดิ์มงคลกุล</w:t>
            </w:r>
            <w:r w:rsidRPr="00F12CF6"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>2023</w:t>
            </w:r>
            <w:r w:rsidRPr="00F12CF6"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2552" w:type="dxa"/>
          </w:tcPr>
          <w:p w14:paraId="0538A87C" w14:textId="0A78830A" w:rsidR="00B97893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การวิเคราะห์ประสิทธิภาพของเครื่องมือทางเทคนิค 2 วิธี ดัชนี 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Moving Average Convergence Divergence (MACD)  </w:t>
            </w:r>
            <w:r w:rsidRPr="00B978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Bollinger band (BB)    </w:t>
            </w:r>
          </w:p>
          <w:p w14:paraId="24D657BA" w14:textId="15A565A2" w:rsidR="00F12CF6" w:rsidRPr="00F12CF6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2410" w:type="dxa"/>
          </w:tcPr>
          <w:p w14:paraId="4DF03D68" w14:textId="100FD4E1" w:rsidR="00F12CF6" w:rsidRPr="00F12CF6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การวิเคราะห์ทางเทคนิคทั้ง 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วิธี ต่างให้ผลตอบแทนที่ต่ำกว่าวิธีการซื้อของทั้งแบบพอร์ทและวิธีการซื้อและถือของ 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>SET100</w:t>
            </w:r>
          </w:p>
        </w:tc>
      </w:tr>
      <w:tr w:rsidR="00F12CF6" w:rsidRPr="00F12CF6" w14:paraId="798B2714" w14:textId="77777777" w:rsidTr="00E577D8">
        <w:tc>
          <w:tcPr>
            <w:tcW w:w="2405" w:type="dxa"/>
          </w:tcPr>
          <w:p w14:paraId="3EBE5BE2" w14:textId="0AEE5F9A" w:rsidR="00F12CF6" w:rsidRPr="00F12CF6" w:rsidRDefault="00E577D8" w:rsidP="008A2469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ผลการวิจัยสามารถทำกำไรได้</w:t>
            </w:r>
          </w:p>
        </w:tc>
        <w:tc>
          <w:tcPr>
            <w:tcW w:w="2126" w:type="dxa"/>
          </w:tcPr>
          <w:p w14:paraId="27D7BB67" w14:textId="6D11791B" w:rsidR="00F12CF6" w:rsidRPr="00F12CF6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อนุชา ดอกไม้ (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>2019</w:t>
            </w: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2552" w:type="dxa"/>
          </w:tcPr>
          <w:p w14:paraId="1A3D3124" w14:textId="1203E16D" w:rsidR="00F12CF6" w:rsidRPr="00F12CF6" w:rsidRDefault="008A2469" w:rsidP="008A2469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A2469">
              <w:rPr>
                <w:rFonts w:ascii="TH SarabunPSK" w:hAnsi="TH SarabunPSK" w:cs="TH SarabunPSK"/>
                <w:sz w:val="32"/>
                <w:szCs w:val="32"/>
                <w:cs/>
              </w:rPr>
              <w:t>ประสิทธิภาพการวิเคราะห์ทางเทคนิคในการลงทุนในสินค้าประเภทสกุลเงินและโลหะมีค่า</w:t>
            </w:r>
          </w:p>
        </w:tc>
        <w:tc>
          <w:tcPr>
            <w:tcW w:w="2410" w:type="dxa"/>
          </w:tcPr>
          <w:p w14:paraId="2672637A" w14:textId="7AFE8D24" w:rsidR="00F12CF6" w:rsidRDefault="00E577D8" w:rsidP="00E577D8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E577D8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การวิเคราะห์ทางเทคนิคที่สามารถทำกำไรได้</w:t>
            </w:r>
            <w:r w:rsidR="0083006E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</w:t>
            </w:r>
            <w:r w:rsidRPr="00E577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เหมาะสมคือ </w:t>
            </w:r>
            <w:r w:rsidRPr="00E577D8">
              <w:rPr>
                <w:rFonts w:ascii="TH SarabunPSK" w:hAnsi="TH SarabunPSK" w:cs="TH SarabunPSK"/>
                <w:sz w:val="32"/>
                <w:szCs w:val="32"/>
              </w:rPr>
              <w:t>MACD</w:t>
            </w:r>
            <w:r w:rsidRPr="00E577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577D8">
              <w:rPr>
                <w:rFonts w:ascii="TH SarabunPSK" w:hAnsi="TH SarabunPSK" w:cs="TH SarabunPSK"/>
                <w:sz w:val="32"/>
                <w:szCs w:val="32"/>
              </w:rPr>
              <w:t xml:space="preserve">Rule 1 </w:t>
            </w:r>
            <w:r w:rsidRPr="00E577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โดยเป็นประเภทสกุลเงิน และ </w:t>
            </w: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การวิเคราะห์ทางเทคนิคที่สามารถทำกำไรได้</w:t>
            </w:r>
            <w:r w:rsidR="0083006E">
              <w:rPr>
                <w:rFonts w:ascii="TH SarabunPSK" w:hAnsi="TH SarabunPSK" w:cs="TH SarabunPSK"/>
                <w:sz w:val="32"/>
                <w:szCs w:val="32"/>
                <w:cs/>
              </w:rPr>
              <w:t>ที่</w:t>
            </w: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เหมาะสมคือ </w:t>
            </w:r>
            <w:r w:rsidRPr="00E577D8">
              <w:rPr>
                <w:rFonts w:ascii="TH SarabunPSK" w:hAnsi="TH SarabunPSK" w:cs="TH SarabunPSK"/>
                <w:sz w:val="32"/>
                <w:szCs w:val="32"/>
              </w:rPr>
              <w:t xml:space="preserve">AO Rule </w:t>
            </w:r>
            <w:r w:rsidRPr="00E577D8">
              <w:rPr>
                <w:rFonts w:ascii="TH SarabunPSK" w:hAnsi="TH SarabunPSK" w:cs="TH SarabunPSK"/>
                <w:sz w:val="32"/>
                <w:szCs w:val="32"/>
                <w:cs/>
              </w:rPr>
              <w:t>1 โดยเป็นประเภท</w:t>
            </w:r>
            <w:r w:rsidRPr="00E577D8">
              <w:rPr>
                <w:rFonts w:ascii="TH SarabunPSK" w:hAnsi="TH SarabunPSK" w:cs="TH SarabunPSK" w:hint="cs"/>
                <w:sz w:val="32"/>
                <w:szCs w:val="32"/>
                <w:cs/>
              </w:rPr>
              <w:t>โลหะมีค่า</w:t>
            </w:r>
          </w:p>
          <w:p w14:paraId="3892F9EF" w14:textId="6D086215" w:rsidR="00E577D8" w:rsidRPr="00F12CF6" w:rsidRDefault="00E577D8" w:rsidP="00E577D8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bookmarkEnd w:id="98"/>
    </w:tbl>
    <w:p w14:paraId="442BD4FF" w14:textId="77777777" w:rsidR="00F12CF6" w:rsidRDefault="00F12CF6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1036205" w14:textId="77777777" w:rsidR="00B97893" w:rsidRDefault="00B9789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97C82DC" w14:textId="77777777" w:rsidR="0000524B" w:rsidRDefault="0000524B" w:rsidP="00B9789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956B28D" w14:textId="77777777" w:rsidR="0000524B" w:rsidRDefault="0000524B" w:rsidP="00B9789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250F496" w14:textId="77777777" w:rsidR="0000524B" w:rsidRDefault="0000524B" w:rsidP="00B9789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1705573" w14:textId="77777777" w:rsidR="009C4F10" w:rsidRDefault="009C4F10" w:rsidP="00B9789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DB2D61A" w14:textId="4B319BF8" w:rsidR="00B97893" w:rsidRDefault="00B97893" w:rsidP="00B97893">
      <w:pPr>
        <w:rPr>
          <w:rFonts w:ascii="TH SarabunPSK" w:hAnsi="TH SarabunPSK" w:cs="TH SarabunPSK"/>
          <w:b/>
          <w:bCs/>
          <w:sz w:val="36"/>
          <w:szCs w:val="36"/>
        </w:rPr>
      </w:pPr>
      <w:r w:rsidRPr="00B97893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 xml:space="preserve">ภาคผนวก </w:t>
      </w:r>
      <w:r w:rsidR="003C4E5F">
        <w:rPr>
          <w:rFonts w:ascii="TH SarabunPSK" w:hAnsi="TH SarabunPSK" w:cs="TH SarabunPSK" w:hint="cs"/>
          <w:b/>
          <w:bCs/>
          <w:sz w:val="36"/>
          <w:szCs w:val="36"/>
          <w:cs/>
        </w:rPr>
        <w:t>ง</w:t>
      </w:r>
      <w:r w:rsidRPr="00B97893">
        <w:rPr>
          <w:rFonts w:ascii="TH SarabunPSK" w:hAnsi="TH SarabunPSK" w:cs="TH SarabunPSK"/>
          <w:b/>
          <w:bCs/>
          <w:sz w:val="36"/>
          <w:szCs w:val="36"/>
          <w:cs/>
        </w:rPr>
        <w:t xml:space="preserve"> การศึกษาเชิงประจักษ์ที่เกี่ยวข้องกับงานวิจัยของดัชนี  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                                      </w:t>
      </w:r>
      <w:r w:rsidRPr="00B97893">
        <w:rPr>
          <w:rFonts w:ascii="TH SarabunPSK" w:hAnsi="TH SarabunPSK" w:cs="TH SarabunPSK"/>
          <w:b/>
          <w:bCs/>
          <w:sz w:val="36"/>
          <w:szCs w:val="36"/>
        </w:rPr>
        <w:t>Relative Strength Index (RSI)</w:t>
      </w:r>
    </w:p>
    <w:p w14:paraId="46E4E0E2" w14:textId="77777777" w:rsidR="00B97893" w:rsidRDefault="00B97893" w:rsidP="00B97893">
      <w:pPr>
        <w:rPr>
          <w:rFonts w:ascii="TH SarabunPSK" w:hAnsi="TH SarabunPSK" w:cs="TH SarabunPSK"/>
          <w:b/>
          <w:bCs/>
          <w:sz w:val="36"/>
          <w:szCs w:val="36"/>
        </w:rPr>
      </w:pPr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2405"/>
        <w:gridCol w:w="2126"/>
        <w:gridCol w:w="2552"/>
        <w:gridCol w:w="2410"/>
      </w:tblGrid>
      <w:tr w:rsidR="00B97893" w:rsidRPr="00B97893" w14:paraId="582BDD14" w14:textId="77777777" w:rsidTr="00E577D8">
        <w:tc>
          <w:tcPr>
            <w:tcW w:w="2405" w:type="dxa"/>
          </w:tcPr>
          <w:p w14:paraId="7600C548" w14:textId="77777777" w:rsidR="00B97893" w:rsidRPr="00B97893" w:rsidRDefault="00B97893" w:rsidP="00540CBE">
            <w:pPr>
              <w:spacing w:after="160" w:line="259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789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รูปแบผลการวิจัย</w:t>
            </w:r>
          </w:p>
        </w:tc>
        <w:tc>
          <w:tcPr>
            <w:tcW w:w="2126" w:type="dxa"/>
          </w:tcPr>
          <w:p w14:paraId="169D52BF" w14:textId="30017326" w:rsidR="00B97893" w:rsidRPr="00B97893" w:rsidRDefault="00B97893" w:rsidP="00540CBE">
            <w:pPr>
              <w:spacing w:after="160" w:line="259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789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ผู้ศึกษา</w:t>
            </w:r>
            <w:r w:rsidR="00F94EB4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ทฤษฎี</w:t>
            </w:r>
          </w:p>
        </w:tc>
        <w:tc>
          <w:tcPr>
            <w:tcW w:w="2552" w:type="dxa"/>
          </w:tcPr>
          <w:p w14:paraId="2C7C18F8" w14:textId="77777777" w:rsidR="00B97893" w:rsidRPr="00B97893" w:rsidRDefault="00B97893" w:rsidP="00540CBE">
            <w:pPr>
              <w:spacing w:after="160" w:line="259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789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งานวิจัย</w:t>
            </w:r>
          </w:p>
        </w:tc>
        <w:tc>
          <w:tcPr>
            <w:tcW w:w="2410" w:type="dxa"/>
          </w:tcPr>
          <w:p w14:paraId="2FD6A2AF" w14:textId="77777777" w:rsidR="00B97893" w:rsidRPr="00B97893" w:rsidRDefault="00B97893" w:rsidP="00540CBE">
            <w:pPr>
              <w:spacing w:after="160" w:line="259" w:lineRule="auto"/>
              <w:jc w:val="center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B9789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>ผลการศึกษา</w:t>
            </w:r>
          </w:p>
        </w:tc>
      </w:tr>
      <w:tr w:rsidR="00B97893" w:rsidRPr="00B97893" w14:paraId="61579E88" w14:textId="77777777" w:rsidTr="00E577D8">
        <w:tc>
          <w:tcPr>
            <w:tcW w:w="2405" w:type="dxa"/>
          </w:tcPr>
          <w:p w14:paraId="25CD2960" w14:textId="20C8604D" w:rsidR="00B97893" w:rsidRPr="00B97893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ผลการวิจัย</w:t>
            </w:r>
            <w:r w:rsidR="008A2469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</w:t>
            </w: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สามารถทำกำไรได้</w:t>
            </w:r>
          </w:p>
        </w:tc>
        <w:tc>
          <w:tcPr>
            <w:tcW w:w="2126" w:type="dxa"/>
          </w:tcPr>
          <w:p w14:paraId="4AB90AEF" w14:textId="77777777" w:rsidR="00B97893" w:rsidRPr="00B97893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>สิทธินาถ สวัสดิ์มงคลกุล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 (2023)</w:t>
            </w:r>
          </w:p>
        </w:tc>
        <w:tc>
          <w:tcPr>
            <w:tcW w:w="2552" w:type="dxa"/>
          </w:tcPr>
          <w:p w14:paraId="0A7DEDBC" w14:textId="77777777" w:rsidR="00B97893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การวิเคราะห์ประสิทธิภาพของเครื่องมือทางเทคนิค 2 วิธี ดัชนี  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Moving Average Convergence Divergence (MACD)  </w:t>
            </w:r>
            <w:r w:rsidRPr="00B9789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Bollinger band (BB)    </w:t>
            </w:r>
          </w:p>
          <w:p w14:paraId="37E56278" w14:textId="6D3AF961" w:rsidR="00B97893" w:rsidRPr="00B97893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2410" w:type="dxa"/>
          </w:tcPr>
          <w:p w14:paraId="75FF61CB" w14:textId="77777777" w:rsidR="00B97893" w:rsidRPr="00B97893" w:rsidRDefault="00B97893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การวิเคราะห์ทางเทคนิคทั้ง 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  <w:r w:rsidRPr="00B9789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วิธี ต่างให้ผลตอบแทนที่ต่ำกว่าวิธีการซื้อของทั้งแบบพอร์ทและวิธีการซื้อและถือของ </w:t>
            </w:r>
            <w:r w:rsidRPr="00B97893">
              <w:rPr>
                <w:rFonts w:ascii="TH SarabunPSK" w:hAnsi="TH SarabunPSK" w:cs="TH SarabunPSK"/>
                <w:sz w:val="32"/>
                <w:szCs w:val="32"/>
              </w:rPr>
              <w:t>SET100</w:t>
            </w:r>
          </w:p>
        </w:tc>
      </w:tr>
      <w:tr w:rsidR="00B97893" w:rsidRPr="00B97893" w14:paraId="70C651C1" w14:textId="77777777" w:rsidTr="00E577D8">
        <w:tc>
          <w:tcPr>
            <w:tcW w:w="2405" w:type="dxa"/>
          </w:tcPr>
          <w:p w14:paraId="7969B5EC" w14:textId="7E7CB244" w:rsidR="00B97893" w:rsidRPr="00B97893" w:rsidRDefault="008A2469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E27A9">
              <w:rPr>
                <w:rFonts w:ascii="TH SarabunPSK" w:hAnsi="TH SarabunPSK" w:cs="TH SarabunPSK"/>
                <w:sz w:val="32"/>
                <w:szCs w:val="32"/>
                <w:cs/>
              </w:rPr>
              <w:t>ผลการวิจัยไม่สามารถทำกำไรได้</w:t>
            </w:r>
          </w:p>
        </w:tc>
        <w:tc>
          <w:tcPr>
            <w:tcW w:w="2126" w:type="dxa"/>
          </w:tcPr>
          <w:p w14:paraId="67751BDD" w14:textId="543FFFA4" w:rsidR="00B97893" w:rsidRPr="00B97893" w:rsidRDefault="008A2469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E27A9">
              <w:rPr>
                <w:rFonts w:ascii="TH SarabunPSK" w:hAnsi="TH SarabunPSK" w:cs="TH SarabunPSK" w:hint="cs"/>
                <w:sz w:val="32"/>
                <w:szCs w:val="32"/>
                <w:cs/>
              </w:rPr>
              <w:t>ณัฐวุฒิ อังวัชรปราการ (</w:t>
            </w:r>
            <w:r w:rsidRPr="005E27A9">
              <w:rPr>
                <w:rFonts w:ascii="TH SarabunPSK" w:hAnsi="TH SarabunPSK" w:cs="TH SarabunPSK"/>
                <w:sz w:val="32"/>
                <w:szCs w:val="32"/>
              </w:rPr>
              <w:t>2022</w:t>
            </w:r>
            <w:r w:rsidRPr="005E27A9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2552" w:type="dxa"/>
          </w:tcPr>
          <w:p w14:paraId="5867DA05" w14:textId="1F90CC17" w:rsidR="00B97893" w:rsidRDefault="008A2469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5E27A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การศึกษาผลตอบแทนการใช้เครื่องมือทางเทคนิค </w:t>
            </w:r>
            <w:r w:rsidRPr="005E27A9">
              <w:rPr>
                <w:rFonts w:ascii="TH SarabunPSK" w:hAnsi="TH SarabunPSK" w:cs="TH SarabunPSK"/>
                <w:sz w:val="32"/>
                <w:szCs w:val="32"/>
              </w:rPr>
              <w:t>RSI,</w:t>
            </w:r>
            <w:r w:rsidR="00DA49B8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E27A9">
              <w:rPr>
                <w:rFonts w:ascii="TH SarabunPSK" w:hAnsi="TH SarabunPSK" w:cs="TH SarabunPSK"/>
                <w:sz w:val="32"/>
                <w:szCs w:val="32"/>
              </w:rPr>
              <w:t xml:space="preserve">Stochastic </w:t>
            </w:r>
            <w:r w:rsidRPr="005E27A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และการใช้เครื่องมือทางเทคนิคประกอบแนวโน้มในการซื้อขาย </w:t>
            </w:r>
            <w:r w:rsidRPr="005E27A9">
              <w:rPr>
                <w:rFonts w:ascii="TH SarabunPSK" w:hAnsi="TH SarabunPSK" w:cs="TH SarabunPSK"/>
                <w:sz w:val="32"/>
                <w:szCs w:val="32"/>
              </w:rPr>
              <w:t>Commodities ETFs</w:t>
            </w:r>
          </w:p>
          <w:p w14:paraId="12BAD451" w14:textId="2A789D4A" w:rsidR="005E27A9" w:rsidRPr="00B97893" w:rsidRDefault="005E27A9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410" w:type="dxa"/>
          </w:tcPr>
          <w:p w14:paraId="246FD18A" w14:textId="2A5DDCA7" w:rsidR="00B97893" w:rsidRPr="00B97893" w:rsidRDefault="008A2469" w:rsidP="00B97893">
            <w:pPr>
              <w:spacing w:after="160" w:line="259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E27A9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ผลการศึกษา</w:t>
            </w:r>
            <w:r w:rsidR="005E27A9" w:rsidRPr="005E27A9">
              <w:rPr>
                <w:rFonts w:ascii="TH SarabunPSK" w:hAnsi="TH SarabunPSK" w:cs="TH SarabunPSK" w:hint="cs"/>
                <w:sz w:val="32"/>
                <w:szCs w:val="32"/>
                <w:cs/>
              </w:rPr>
              <w:t>พบว่าไม่มีเครื่องมือทางเทคนิคในการตัดสินในซื้อขาย ที่สามารถสร้างกำไรได้อย่างมีนัยสำคัญทางสถิติ</w:t>
            </w:r>
          </w:p>
        </w:tc>
      </w:tr>
    </w:tbl>
    <w:p w14:paraId="2B4522CC" w14:textId="77777777" w:rsidR="00B97893" w:rsidRPr="00B97893" w:rsidRDefault="00B97893" w:rsidP="00B97893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048472F" w14:textId="77777777" w:rsidR="00B97893" w:rsidRDefault="00B9789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756C51" w14:textId="77777777" w:rsidR="00B97893" w:rsidRDefault="00B9789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BADA7B1" w14:textId="77777777" w:rsidR="00B97893" w:rsidRDefault="00B9789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37F2829" w14:textId="77777777" w:rsidR="00B97893" w:rsidRDefault="00B97893" w:rsidP="006853B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81DB324" w14:textId="77777777" w:rsidR="00B97893" w:rsidRPr="00327D83" w:rsidRDefault="00B97893" w:rsidP="006853B0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</w:p>
    <w:sectPr w:rsidR="00B97893" w:rsidRPr="00327D83" w:rsidSect="00B00B3A">
      <w:headerReference w:type="default" r:id="rId82"/>
      <w:pgSz w:w="11906" w:h="16838" w:code="9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06F07E" w14:textId="77777777" w:rsidR="00136C3B" w:rsidRDefault="00136C3B" w:rsidP="00DC3F24">
      <w:pPr>
        <w:spacing w:after="0" w:line="240" w:lineRule="auto"/>
      </w:pPr>
      <w:r>
        <w:separator/>
      </w:r>
    </w:p>
  </w:endnote>
  <w:endnote w:type="continuationSeparator" w:id="0">
    <w:p w14:paraId="7AB3E75A" w14:textId="77777777" w:rsidR="00136C3B" w:rsidRDefault="00136C3B" w:rsidP="00DC3F24">
      <w:pPr>
        <w:spacing w:after="0" w:line="240" w:lineRule="auto"/>
      </w:pPr>
      <w:r>
        <w:continuationSeparator/>
      </w:r>
    </w:p>
  </w:endnote>
  <w:endnote w:type="continuationNotice" w:id="1">
    <w:p w14:paraId="63F07513" w14:textId="77777777" w:rsidR="00136C3B" w:rsidRDefault="00136C3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F3E377" w14:textId="77777777" w:rsidR="00136C3B" w:rsidRDefault="00136C3B" w:rsidP="00DC3F24">
      <w:pPr>
        <w:spacing w:after="0" w:line="240" w:lineRule="auto"/>
      </w:pPr>
      <w:r>
        <w:separator/>
      </w:r>
    </w:p>
  </w:footnote>
  <w:footnote w:type="continuationSeparator" w:id="0">
    <w:p w14:paraId="22E39D01" w14:textId="77777777" w:rsidR="00136C3B" w:rsidRDefault="00136C3B" w:rsidP="00DC3F24">
      <w:pPr>
        <w:spacing w:after="0" w:line="240" w:lineRule="auto"/>
      </w:pPr>
      <w:r>
        <w:continuationSeparator/>
      </w:r>
    </w:p>
  </w:footnote>
  <w:footnote w:type="continuationNotice" w:id="1">
    <w:p w14:paraId="6EEB8761" w14:textId="77777777" w:rsidR="00136C3B" w:rsidRDefault="00136C3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487649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D883E88" w14:textId="77777777" w:rsidR="00DC3F24" w:rsidRDefault="00DC3F24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D3C01F" w14:textId="77777777" w:rsidR="00DC3F24" w:rsidRDefault="00DC3F2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F407F9"/>
    <w:multiLevelType w:val="hybridMultilevel"/>
    <w:tmpl w:val="E3FE2A68"/>
    <w:lvl w:ilvl="0" w:tplc="9D44B54E">
      <w:start w:val="14"/>
      <w:numFmt w:val="bullet"/>
      <w:lvlText w:val=""/>
      <w:lvlJc w:val="left"/>
      <w:pPr>
        <w:ind w:left="1080" w:hanging="360"/>
      </w:pPr>
      <w:rPr>
        <w:rFonts w:ascii="Symbol" w:eastAsiaTheme="minorHAnsi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AC3CE9"/>
    <w:multiLevelType w:val="multilevel"/>
    <w:tmpl w:val="295AD024"/>
    <w:lvl w:ilvl="0">
      <w:start w:val="1"/>
      <w:numFmt w:val="decimal"/>
      <w:lvlText w:val="%1"/>
      <w:lvlJc w:val="left"/>
      <w:pPr>
        <w:ind w:left="910" w:hanging="83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05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61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7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1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1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80" w:hanging="2160"/>
      </w:pPr>
      <w:rPr>
        <w:rFonts w:hint="default"/>
      </w:rPr>
    </w:lvl>
  </w:abstractNum>
  <w:abstractNum w:abstractNumId="2" w15:restartNumberingAfterBreak="0">
    <w:nsid w:val="25EE446D"/>
    <w:multiLevelType w:val="hybridMultilevel"/>
    <w:tmpl w:val="29FE615A"/>
    <w:lvl w:ilvl="0" w:tplc="21D89C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C81CC5"/>
    <w:multiLevelType w:val="hybridMultilevel"/>
    <w:tmpl w:val="AADC4C46"/>
    <w:lvl w:ilvl="0" w:tplc="B5343EC4">
      <w:start w:val="14"/>
      <w:numFmt w:val="bullet"/>
      <w:lvlText w:val=""/>
      <w:lvlJc w:val="left"/>
      <w:pPr>
        <w:ind w:left="1440" w:hanging="360"/>
      </w:pPr>
      <w:rPr>
        <w:rFonts w:ascii="Symbol" w:eastAsiaTheme="minorHAnsi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F100E94"/>
    <w:multiLevelType w:val="hybridMultilevel"/>
    <w:tmpl w:val="594AF628"/>
    <w:lvl w:ilvl="0" w:tplc="B5343EC4">
      <w:start w:val="14"/>
      <w:numFmt w:val="bullet"/>
      <w:lvlText w:val=""/>
      <w:lvlJc w:val="left"/>
      <w:pPr>
        <w:ind w:left="720" w:hanging="360"/>
      </w:pPr>
      <w:rPr>
        <w:rFonts w:ascii="Symbol" w:eastAsiaTheme="minorHAnsi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3622D7"/>
    <w:multiLevelType w:val="hybridMultilevel"/>
    <w:tmpl w:val="4D6A63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PSK" w:eastAsiaTheme="minorEastAsia" w:hAnsi="TH SarabunPSK" w:cs="TH SarabunPSK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437E71"/>
    <w:multiLevelType w:val="multilevel"/>
    <w:tmpl w:val="4B6AA4F4"/>
    <w:lvl w:ilvl="0">
      <w:start w:val="1"/>
      <w:numFmt w:val="decimal"/>
      <w:lvlText w:val="%1."/>
      <w:lvlJc w:val="left"/>
      <w:pPr>
        <w:ind w:left="91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80" w:hanging="72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6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0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1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4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90" w:hanging="2160"/>
      </w:pPr>
      <w:rPr>
        <w:rFonts w:hint="default"/>
      </w:rPr>
    </w:lvl>
  </w:abstractNum>
  <w:abstractNum w:abstractNumId="7" w15:restartNumberingAfterBreak="0">
    <w:nsid w:val="40F64C60"/>
    <w:multiLevelType w:val="hybridMultilevel"/>
    <w:tmpl w:val="4D6A6380"/>
    <w:lvl w:ilvl="0" w:tplc="05781D82">
      <w:start w:val="1"/>
      <w:numFmt w:val="decimal"/>
      <w:lvlText w:val="%1."/>
      <w:lvlJc w:val="left"/>
      <w:pPr>
        <w:ind w:left="720" w:hanging="360"/>
      </w:pPr>
      <w:rPr>
        <w:rFonts w:ascii="TH SarabunPSK" w:eastAsiaTheme="minorEastAsia" w:hAnsi="TH SarabunPSK" w:cs="TH SarabunPSK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676F1C"/>
    <w:multiLevelType w:val="hybridMultilevel"/>
    <w:tmpl w:val="8D3836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906A52"/>
    <w:multiLevelType w:val="hybridMultilevel"/>
    <w:tmpl w:val="D82E17A6"/>
    <w:lvl w:ilvl="0" w:tplc="60EE0896">
      <w:start w:val="1"/>
      <w:numFmt w:val="decimal"/>
      <w:lvlText w:val="%1."/>
      <w:lvlJc w:val="left"/>
      <w:pPr>
        <w:ind w:left="9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30" w:hanging="360"/>
      </w:pPr>
    </w:lvl>
    <w:lvl w:ilvl="2" w:tplc="0409001B" w:tentative="1">
      <w:start w:val="1"/>
      <w:numFmt w:val="lowerRoman"/>
      <w:lvlText w:val="%3."/>
      <w:lvlJc w:val="right"/>
      <w:pPr>
        <w:ind w:left="2350" w:hanging="180"/>
      </w:pPr>
    </w:lvl>
    <w:lvl w:ilvl="3" w:tplc="0409000F" w:tentative="1">
      <w:start w:val="1"/>
      <w:numFmt w:val="decimal"/>
      <w:lvlText w:val="%4."/>
      <w:lvlJc w:val="left"/>
      <w:pPr>
        <w:ind w:left="3070" w:hanging="360"/>
      </w:pPr>
    </w:lvl>
    <w:lvl w:ilvl="4" w:tplc="04090019" w:tentative="1">
      <w:start w:val="1"/>
      <w:numFmt w:val="lowerLetter"/>
      <w:lvlText w:val="%5."/>
      <w:lvlJc w:val="left"/>
      <w:pPr>
        <w:ind w:left="3790" w:hanging="360"/>
      </w:pPr>
    </w:lvl>
    <w:lvl w:ilvl="5" w:tplc="0409001B" w:tentative="1">
      <w:start w:val="1"/>
      <w:numFmt w:val="lowerRoman"/>
      <w:lvlText w:val="%6."/>
      <w:lvlJc w:val="right"/>
      <w:pPr>
        <w:ind w:left="4510" w:hanging="180"/>
      </w:pPr>
    </w:lvl>
    <w:lvl w:ilvl="6" w:tplc="0409000F" w:tentative="1">
      <w:start w:val="1"/>
      <w:numFmt w:val="decimal"/>
      <w:lvlText w:val="%7."/>
      <w:lvlJc w:val="left"/>
      <w:pPr>
        <w:ind w:left="5230" w:hanging="360"/>
      </w:pPr>
    </w:lvl>
    <w:lvl w:ilvl="7" w:tplc="04090019" w:tentative="1">
      <w:start w:val="1"/>
      <w:numFmt w:val="lowerLetter"/>
      <w:lvlText w:val="%8."/>
      <w:lvlJc w:val="left"/>
      <w:pPr>
        <w:ind w:left="5950" w:hanging="360"/>
      </w:pPr>
    </w:lvl>
    <w:lvl w:ilvl="8" w:tplc="0409001B" w:tentative="1">
      <w:start w:val="1"/>
      <w:numFmt w:val="lowerRoman"/>
      <w:lvlText w:val="%9."/>
      <w:lvlJc w:val="right"/>
      <w:pPr>
        <w:ind w:left="6670" w:hanging="180"/>
      </w:pPr>
    </w:lvl>
  </w:abstractNum>
  <w:abstractNum w:abstractNumId="10" w15:restartNumberingAfterBreak="0">
    <w:nsid w:val="48E53C78"/>
    <w:multiLevelType w:val="hybridMultilevel"/>
    <w:tmpl w:val="F96C54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9F453A6"/>
    <w:multiLevelType w:val="hybridMultilevel"/>
    <w:tmpl w:val="7F5E9E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B24FD5"/>
    <w:multiLevelType w:val="hybridMultilevel"/>
    <w:tmpl w:val="EA729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1A38B8"/>
    <w:multiLevelType w:val="hybridMultilevel"/>
    <w:tmpl w:val="A04872A6"/>
    <w:lvl w:ilvl="0" w:tplc="2092DC3C">
      <w:start w:val="14"/>
      <w:numFmt w:val="bullet"/>
      <w:lvlText w:val=""/>
      <w:lvlJc w:val="left"/>
      <w:pPr>
        <w:ind w:left="720" w:hanging="360"/>
      </w:pPr>
      <w:rPr>
        <w:rFonts w:ascii="Symbol" w:eastAsiaTheme="minorHAnsi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4F4D9D"/>
    <w:multiLevelType w:val="hybridMultilevel"/>
    <w:tmpl w:val="CF4AEE3A"/>
    <w:lvl w:ilvl="0" w:tplc="E60A9990">
      <w:start w:val="1"/>
      <w:numFmt w:val="decimal"/>
      <w:lvlText w:val="%1."/>
      <w:lvlJc w:val="left"/>
      <w:pPr>
        <w:ind w:left="14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20" w:hanging="360"/>
      </w:pPr>
    </w:lvl>
    <w:lvl w:ilvl="2" w:tplc="0409001B" w:tentative="1">
      <w:start w:val="1"/>
      <w:numFmt w:val="lowerRoman"/>
      <w:lvlText w:val="%3."/>
      <w:lvlJc w:val="right"/>
      <w:pPr>
        <w:ind w:left="2840" w:hanging="180"/>
      </w:pPr>
    </w:lvl>
    <w:lvl w:ilvl="3" w:tplc="0409000F" w:tentative="1">
      <w:start w:val="1"/>
      <w:numFmt w:val="decimal"/>
      <w:lvlText w:val="%4."/>
      <w:lvlJc w:val="left"/>
      <w:pPr>
        <w:ind w:left="3560" w:hanging="360"/>
      </w:pPr>
    </w:lvl>
    <w:lvl w:ilvl="4" w:tplc="04090019" w:tentative="1">
      <w:start w:val="1"/>
      <w:numFmt w:val="lowerLetter"/>
      <w:lvlText w:val="%5."/>
      <w:lvlJc w:val="left"/>
      <w:pPr>
        <w:ind w:left="4280" w:hanging="360"/>
      </w:pPr>
    </w:lvl>
    <w:lvl w:ilvl="5" w:tplc="0409001B" w:tentative="1">
      <w:start w:val="1"/>
      <w:numFmt w:val="lowerRoman"/>
      <w:lvlText w:val="%6."/>
      <w:lvlJc w:val="right"/>
      <w:pPr>
        <w:ind w:left="5000" w:hanging="180"/>
      </w:pPr>
    </w:lvl>
    <w:lvl w:ilvl="6" w:tplc="0409000F" w:tentative="1">
      <w:start w:val="1"/>
      <w:numFmt w:val="decimal"/>
      <w:lvlText w:val="%7."/>
      <w:lvlJc w:val="left"/>
      <w:pPr>
        <w:ind w:left="5720" w:hanging="360"/>
      </w:pPr>
    </w:lvl>
    <w:lvl w:ilvl="7" w:tplc="04090019" w:tentative="1">
      <w:start w:val="1"/>
      <w:numFmt w:val="lowerLetter"/>
      <w:lvlText w:val="%8."/>
      <w:lvlJc w:val="left"/>
      <w:pPr>
        <w:ind w:left="6440" w:hanging="360"/>
      </w:pPr>
    </w:lvl>
    <w:lvl w:ilvl="8" w:tplc="0409001B" w:tentative="1">
      <w:start w:val="1"/>
      <w:numFmt w:val="lowerRoman"/>
      <w:lvlText w:val="%9."/>
      <w:lvlJc w:val="right"/>
      <w:pPr>
        <w:ind w:left="7160" w:hanging="180"/>
      </w:pPr>
    </w:lvl>
  </w:abstractNum>
  <w:abstractNum w:abstractNumId="15" w15:restartNumberingAfterBreak="0">
    <w:nsid w:val="67877047"/>
    <w:multiLevelType w:val="hybridMultilevel"/>
    <w:tmpl w:val="4D6A63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PSK" w:eastAsiaTheme="minorEastAsia" w:hAnsi="TH SarabunPSK" w:cs="TH SarabunPSK" w:hint="default"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856718"/>
    <w:multiLevelType w:val="hybridMultilevel"/>
    <w:tmpl w:val="833C31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EA015B"/>
    <w:multiLevelType w:val="hybridMultilevel"/>
    <w:tmpl w:val="FF006F0E"/>
    <w:lvl w:ilvl="0" w:tplc="30C6A9C2">
      <w:start w:val="14"/>
      <w:numFmt w:val="bullet"/>
      <w:lvlText w:val=""/>
      <w:lvlJc w:val="left"/>
      <w:pPr>
        <w:ind w:left="720" w:hanging="360"/>
      </w:pPr>
      <w:rPr>
        <w:rFonts w:ascii="Symbol" w:eastAsiaTheme="minorHAnsi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1B27B7E"/>
    <w:multiLevelType w:val="hybridMultilevel"/>
    <w:tmpl w:val="9B0215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44C4A7B"/>
    <w:multiLevelType w:val="hybridMultilevel"/>
    <w:tmpl w:val="0262A1E4"/>
    <w:lvl w:ilvl="0" w:tplc="2BF24510">
      <w:start w:val="14"/>
      <w:numFmt w:val="bullet"/>
      <w:lvlText w:val=""/>
      <w:lvlJc w:val="left"/>
      <w:pPr>
        <w:ind w:left="720" w:hanging="360"/>
      </w:pPr>
      <w:rPr>
        <w:rFonts w:ascii="Symbol" w:eastAsiaTheme="minorHAnsi" w:hAnsi="Symbol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D84D8E"/>
    <w:multiLevelType w:val="hybridMultilevel"/>
    <w:tmpl w:val="11F42DF4"/>
    <w:lvl w:ilvl="0" w:tplc="21D89C4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65036DF"/>
    <w:multiLevelType w:val="hybridMultilevel"/>
    <w:tmpl w:val="0712AA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B07EAC"/>
    <w:multiLevelType w:val="hybridMultilevel"/>
    <w:tmpl w:val="AA6091C6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TH SarabunPSK" w:eastAsiaTheme="minorEastAsia" w:hAnsi="TH SarabunPSK" w:cs="TH SarabunPSK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C0609F"/>
    <w:multiLevelType w:val="hybridMultilevel"/>
    <w:tmpl w:val="E8DAAD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38823395">
    <w:abstractNumId w:val="16"/>
  </w:num>
  <w:num w:numId="2" w16cid:durableId="1812020057">
    <w:abstractNumId w:val="14"/>
  </w:num>
  <w:num w:numId="3" w16cid:durableId="933394369">
    <w:abstractNumId w:val="1"/>
  </w:num>
  <w:num w:numId="4" w16cid:durableId="1028291753">
    <w:abstractNumId w:val="9"/>
  </w:num>
  <w:num w:numId="5" w16cid:durableId="6294166">
    <w:abstractNumId w:val="6"/>
  </w:num>
  <w:num w:numId="6" w16cid:durableId="1419012103">
    <w:abstractNumId w:val="13"/>
  </w:num>
  <w:num w:numId="7" w16cid:durableId="1160543267">
    <w:abstractNumId w:val="19"/>
  </w:num>
  <w:num w:numId="8" w16cid:durableId="1214006156">
    <w:abstractNumId w:val="17"/>
  </w:num>
  <w:num w:numId="9" w16cid:durableId="235172910">
    <w:abstractNumId w:val="4"/>
  </w:num>
  <w:num w:numId="10" w16cid:durableId="1706101487">
    <w:abstractNumId w:val="3"/>
  </w:num>
  <w:num w:numId="11" w16cid:durableId="699553943">
    <w:abstractNumId w:val="0"/>
  </w:num>
  <w:num w:numId="12" w16cid:durableId="1100835198">
    <w:abstractNumId w:val="12"/>
  </w:num>
  <w:num w:numId="13" w16cid:durableId="1405953039">
    <w:abstractNumId w:val="10"/>
  </w:num>
  <w:num w:numId="14" w16cid:durableId="1593777576">
    <w:abstractNumId w:val="23"/>
  </w:num>
  <w:num w:numId="15" w16cid:durableId="1145857522">
    <w:abstractNumId w:val="11"/>
  </w:num>
  <w:num w:numId="16" w16cid:durableId="859509637">
    <w:abstractNumId w:val="2"/>
  </w:num>
  <w:num w:numId="17" w16cid:durableId="495849615">
    <w:abstractNumId w:val="20"/>
  </w:num>
  <w:num w:numId="18" w16cid:durableId="1891988444">
    <w:abstractNumId w:val="7"/>
  </w:num>
  <w:num w:numId="19" w16cid:durableId="1388455279">
    <w:abstractNumId w:val="5"/>
  </w:num>
  <w:num w:numId="20" w16cid:durableId="327950329">
    <w:abstractNumId w:val="15"/>
  </w:num>
  <w:num w:numId="21" w16cid:durableId="1006053294">
    <w:abstractNumId w:val="22"/>
  </w:num>
  <w:num w:numId="22" w16cid:durableId="1668705570">
    <w:abstractNumId w:val="21"/>
  </w:num>
  <w:num w:numId="23" w16cid:durableId="1710454313">
    <w:abstractNumId w:val="8"/>
  </w:num>
  <w:num w:numId="24" w16cid:durableId="37331229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3A8A"/>
    <w:rsid w:val="00000202"/>
    <w:rsid w:val="000007F9"/>
    <w:rsid w:val="00001262"/>
    <w:rsid w:val="00001B39"/>
    <w:rsid w:val="00002465"/>
    <w:rsid w:val="00002671"/>
    <w:rsid w:val="00003512"/>
    <w:rsid w:val="00003D5F"/>
    <w:rsid w:val="00005078"/>
    <w:rsid w:val="0000524B"/>
    <w:rsid w:val="000062A5"/>
    <w:rsid w:val="0000716D"/>
    <w:rsid w:val="00010582"/>
    <w:rsid w:val="00013250"/>
    <w:rsid w:val="000137B6"/>
    <w:rsid w:val="000154B2"/>
    <w:rsid w:val="00015580"/>
    <w:rsid w:val="0001697C"/>
    <w:rsid w:val="00017276"/>
    <w:rsid w:val="00017348"/>
    <w:rsid w:val="0002022B"/>
    <w:rsid w:val="00021648"/>
    <w:rsid w:val="000217C8"/>
    <w:rsid w:val="00021A32"/>
    <w:rsid w:val="00021D3D"/>
    <w:rsid w:val="00021DD8"/>
    <w:rsid w:val="0002279E"/>
    <w:rsid w:val="000237A1"/>
    <w:rsid w:val="00025395"/>
    <w:rsid w:val="00031642"/>
    <w:rsid w:val="00031E0B"/>
    <w:rsid w:val="00032C22"/>
    <w:rsid w:val="0003463B"/>
    <w:rsid w:val="000351A3"/>
    <w:rsid w:val="0003576F"/>
    <w:rsid w:val="00036169"/>
    <w:rsid w:val="00036BC7"/>
    <w:rsid w:val="00036E39"/>
    <w:rsid w:val="00036E8D"/>
    <w:rsid w:val="0003707E"/>
    <w:rsid w:val="0003736E"/>
    <w:rsid w:val="00037BAA"/>
    <w:rsid w:val="000401F4"/>
    <w:rsid w:val="00042138"/>
    <w:rsid w:val="0004320C"/>
    <w:rsid w:val="00043543"/>
    <w:rsid w:val="000436ED"/>
    <w:rsid w:val="00043B8B"/>
    <w:rsid w:val="00043FD0"/>
    <w:rsid w:val="00044A12"/>
    <w:rsid w:val="00046418"/>
    <w:rsid w:val="00046B92"/>
    <w:rsid w:val="0005089C"/>
    <w:rsid w:val="00051593"/>
    <w:rsid w:val="00051777"/>
    <w:rsid w:val="000526D0"/>
    <w:rsid w:val="000529C6"/>
    <w:rsid w:val="00052BB9"/>
    <w:rsid w:val="00055EB2"/>
    <w:rsid w:val="00056FE3"/>
    <w:rsid w:val="00060342"/>
    <w:rsid w:val="00060C78"/>
    <w:rsid w:val="0006199A"/>
    <w:rsid w:val="00061EB5"/>
    <w:rsid w:val="00066C39"/>
    <w:rsid w:val="00066CBF"/>
    <w:rsid w:val="000670F8"/>
    <w:rsid w:val="000679F9"/>
    <w:rsid w:val="00067BF7"/>
    <w:rsid w:val="00070023"/>
    <w:rsid w:val="000701DB"/>
    <w:rsid w:val="00070739"/>
    <w:rsid w:val="00070D18"/>
    <w:rsid w:val="00070F96"/>
    <w:rsid w:val="000723CA"/>
    <w:rsid w:val="000724D3"/>
    <w:rsid w:val="00073008"/>
    <w:rsid w:val="0007386E"/>
    <w:rsid w:val="00073ED3"/>
    <w:rsid w:val="00075902"/>
    <w:rsid w:val="00075B0B"/>
    <w:rsid w:val="00075FCE"/>
    <w:rsid w:val="00076CEA"/>
    <w:rsid w:val="00076FB7"/>
    <w:rsid w:val="00077620"/>
    <w:rsid w:val="00080E31"/>
    <w:rsid w:val="00082CA2"/>
    <w:rsid w:val="00082E7E"/>
    <w:rsid w:val="00084421"/>
    <w:rsid w:val="0008458F"/>
    <w:rsid w:val="00084B69"/>
    <w:rsid w:val="00087F8E"/>
    <w:rsid w:val="0009172F"/>
    <w:rsid w:val="00091909"/>
    <w:rsid w:val="00091BB0"/>
    <w:rsid w:val="00094343"/>
    <w:rsid w:val="00095273"/>
    <w:rsid w:val="00095CDB"/>
    <w:rsid w:val="00095FFC"/>
    <w:rsid w:val="00096603"/>
    <w:rsid w:val="00096922"/>
    <w:rsid w:val="00096BDF"/>
    <w:rsid w:val="00097EA6"/>
    <w:rsid w:val="000A08B7"/>
    <w:rsid w:val="000A094F"/>
    <w:rsid w:val="000A0B89"/>
    <w:rsid w:val="000A19AD"/>
    <w:rsid w:val="000A2336"/>
    <w:rsid w:val="000A2980"/>
    <w:rsid w:val="000A2E92"/>
    <w:rsid w:val="000A30D9"/>
    <w:rsid w:val="000A3401"/>
    <w:rsid w:val="000A36F5"/>
    <w:rsid w:val="000A387C"/>
    <w:rsid w:val="000A5D4E"/>
    <w:rsid w:val="000A6B2A"/>
    <w:rsid w:val="000B1C9D"/>
    <w:rsid w:val="000B2092"/>
    <w:rsid w:val="000B3250"/>
    <w:rsid w:val="000B464B"/>
    <w:rsid w:val="000B4988"/>
    <w:rsid w:val="000B5959"/>
    <w:rsid w:val="000B6BAF"/>
    <w:rsid w:val="000B7133"/>
    <w:rsid w:val="000B74D9"/>
    <w:rsid w:val="000B7763"/>
    <w:rsid w:val="000C3550"/>
    <w:rsid w:val="000C3F95"/>
    <w:rsid w:val="000C4289"/>
    <w:rsid w:val="000C563C"/>
    <w:rsid w:val="000C7083"/>
    <w:rsid w:val="000C72B4"/>
    <w:rsid w:val="000C76FD"/>
    <w:rsid w:val="000D02C2"/>
    <w:rsid w:val="000D1F02"/>
    <w:rsid w:val="000D328C"/>
    <w:rsid w:val="000D4203"/>
    <w:rsid w:val="000D49AF"/>
    <w:rsid w:val="000D6459"/>
    <w:rsid w:val="000D6C69"/>
    <w:rsid w:val="000D6D16"/>
    <w:rsid w:val="000D7CF0"/>
    <w:rsid w:val="000E084B"/>
    <w:rsid w:val="000E0ACA"/>
    <w:rsid w:val="000E12CB"/>
    <w:rsid w:val="000E1C96"/>
    <w:rsid w:val="000E2203"/>
    <w:rsid w:val="000E2320"/>
    <w:rsid w:val="000E2463"/>
    <w:rsid w:val="000E2679"/>
    <w:rsid w:val="000E2FE5"/>
    <w:rsid w:val="000E3729"/>
    <w:rsid w:val="000E3899"/>
    <w:rsid w:val="000E48A2"/>
    <w:rsid w:val="000E4969"/>
    <w:rsid w:val="000E4E8E"/>
    <w:rsid w:val="000E677C"/>
    <w:rsid w:val="000F0C80"/>
    <w:rsid w:val="000F2437"/>
    <w:rsid w:val="000F29F0"/>
    <w:rsid w:val="000F2A34"/>
    <w:rsid w:val="000F4723"/>
    <w:rsid w:val="000F5968"/>
    <w:rsid w:val="000F5FF5"/>
    <w:rsid w:val="000F66B6"/>
    <w:rsid w:val="000F6CEA"/>
    <w:rsid w:val="000F7AB4"/>
    <w:rsid w:val="0010036C"/>
    <w:rsid w:val="00101915"/>
    <w:rsid w:val="00101B02"/>
    <w:rsid w:val="001025E5"/>
    <w:rsid w:val="001029BF"/>
    <w:rsid w:val="00102C02"/>
    <w:rsid w:val="00102D64"/>
    <w:rsid w:val="00103268"/>
    <w:rsid w:val="0010580F"/>
    <w:rsid w:val="00105EA7"/>
    <w:rsid w:val="00106682"/>
    <w:rsid w:val="001067FC"/>
    <w:rsid w:val="001101DC"/>
    <w:rsid w:val="00110628"/>
    <w:rsid w:val="001107DB"/>
    <w:rsid w:val="00110A95"/>
    <w:rsid w:val="0011141A"/>
    <w:rsid w:val="00111F0F"/>
    <w:rsid w:val="001124F3"/>
    <w:rsid w:val="0011344B"/>
    <w:rsid w:val="00113500"/>
    <w:rsid w:val="001135BA"/>
    <w:rsid w:val="001145A8"/>
    <w:rsid w:val="0011589A"/>
    <w:rsid w:val="00115980"/>
    <w:rsid w:val="00117143"/>
    <w:rsid w:val="00117318"/>
    <w:rsid w:val="00117E73"/>
    <w:rsid w:val="0012472F"/>
    <w:rsid w:val="00124738"/>
    <w:rsid w:val="001247B6"/>
    <w:rsid w:val="001248AC"/>
    <w:rsid w:val="00125540"/>
    <w:rsid w:val="00125DF7"/>
    <w:rsid w:val="00126845"/>
    <w:rsid w:val="0012746A"/>
    <w:rsid w:val="00127892"/>
    <w:rsid w:val="00127968"/>
    <w:rsid w:val="00127F9C"/>
    <w:rsid w:val="001305A6"/>
    <w:rsid w:val="00130D37"/>
    <w:rsid w:val="001312CF"/>
    <w:rsid w:val="00131358"/>
    <w:rsid w:val="0013174A"/>
    <w:rsid w:val="001317DA"/>
    <w:rsid w:val="00133C07"/>
    <w:rsid w:val="00134082"/>
    <w:rsid w:val="00134673"/>
    <w:rsid w:val="0013483D"/>
    <w:rsid w:val="001359D2"/>
    <w:rsid w:val="00135B23"/>
    <w:rsid w:val="00135B33"/>
    <w:rsid w:val="00135FA1"/>
    <w:rsid w:val="00136C3B"/>
    <w:rsid w:val="00137F68"/>
    <w:rsid w:val="00141C12"/>
    <w:rsid w:val="00142A43"/>
    <w:rsid w:val="00142AF0"/>
    <w:rsid w:val="00143480"/>
    <w:rsid w:val="00143A99"/>
    <w:rsid w:val="00143B51"/>
    <w:rsid w:val="00143F1F"/>
    <w:rsid w:val="00144CBD"/>
    <w:rsid w:val="001455F4"/>
    <w:rsid w:val="00145737"/>
    <w:rsid w:val="001470E4"/>
    <w:rsid w:val="001476D0"/>
    <w:rsid w:val="00147ABD"/>
    <w:rsid w:val="00150F18"/>
    <w:rsid w:val="0015108E"/>
    <w:rsid w:val="00151247"/>
    <w:rsid w:val="00151495"/>
    <w:rsid w:val="0015197F"/>
    <w:rsid w:val="00153567"/>
    <w:rsid w:val="00153FA8"/>
    <w:rsid w:val="00153FD8"/>
    <w:rsid w:val="0015428D"/>
    <w:rsid w:val="0015494E"/>
    <w:rsid w:val="00156CAC"/>
    <w:rsid w:val="00157228"/>
    <w:rsid w:val="001574E0"/>
    <w:rsid w:val="00157931"/>
    <w:rsid w:val="00157E20"/>
    <w:rsid w:val="00162A6E"/>
    <w:rsid w:val="00163D4A"/>
    <w:rsid w:val="0016401E"/>
    <w:rsid w:val="001642DC"/>
    <w:rsid w:val="0016501B"/>
    <w:rsid w:val="00170257"/>
    <w:rsid w:val="00172312"/>
    <w:rsid w:val="001732FE"/>
    <w:rsid w:val="00173708"/>
    <w:rsid w:val="00174A30"/>
    <w:rsid w:val="0017622C"/>
    <w:rsid w:val="001779F1"/>
    <w:rsid w:val="00177D71"/>
    <w:rsid w:val="00181BB4"/>
    <w:rsid w:val="00181C77"/>
    <w:rsid w:val="001835FD"/>
    <w:rsid w:val="001863C3"/>
    <w:rsid w:val="00186E72"/>
    <w:rsid w:val="001872BA"/>
    <w:rsid w:val="00187881"/>
    <w:rsid w:val="00187D4E"/>
    <w:rsid w:val="001900C0"/>
    <w:rsid w:val="001902CB"/>
    <w:rsid w:val="00191961"/>
    <w:rsid w:val="00191D64"/>
    <w:rsid w:val="001945B8"/>
    <w:rsid w:val="00194BCF"/>
    <w:rsid w:val="00195485"/>
    <w:rsid w:val="0019650F"/>
    <w:rsid w:val="00196553"/>
    <w:rsid w:val="001A13AF"/>
    <w:rsid w:val="001A185A"/>
    <w:rsid w:val="001A23D5"/>
    <w:rsid w:val="001A6221"/>
    <w:rsid w:val="001A671E"/>
    <w:rsid w:val="001A6B33"/>
    <w:rsid w:val="001B0144"/>
    <w:rsid w:val="001B09DB"/>
    <w:rsid w:val="001B1FFC"/>
    <w:rsid w:val="001B2633"/>
    <w:rsid w:val="001B330C"/>
    <w:rsid w:val="001B36D9"/>
    <w:rsid w:val="001B4087"/>
    <w:rsid w:val="001B46BD"/>
    <w:rsid w:val="001B4FB4"/>
    <w:rsid w:val="001B5147"/>
    <w:rsid w:val="001C00EC"/>
    <w:rsid w:val="001C1539"/>
    <w:rsid w:val="001C2649"/>
    <w:rsid w:val="001C290F"/>
    <w:rsid w:val="001C2E62"/>
    <w:rsid w:val="001C338F"/>
    <w:rsid w:val="001C5194"/>
    <w:rsid w:val="001C7B31"/>
    <w:rsid w:val="001D0097"/>
    <w:rsid w:val="001D153A"/>
    <w:rsid w:val="001D2304"/>
    <w:rsid w:val="001D24FC"/>
    <w:rsid w:val="001D2680"/>
    <w:rsid w:val="001D2801"/>
    <w:rsid w:val="001D3538"/>
    <w:rsid w:val="001D4270"/>
    <w:rsid w:val="001D4E85"/>
    <w:rsid w:val="001D710D"/>
    <w:rsid w:val="001D776E"/>
    <w:rsid w:val="001D7AFE"/>
    <w:rsid w:val="001D7CF0"/>
    <w:rsid w:val="001E1086"/>
    <w:rsid w:val="001E1686"/>
    <w:rsid w:val="001E182E"/>
    <w:rsid w:val="001E1B43"/>
    <w:rsid w:val="001E313D"/>
    <w:rsid w:val="001E4E1D"/>
    <w:rsid w:val="001E53D2"/>
    <w:rsid w:val="001E6609"/>
    <w:rsid w:val="001E6774"/>
    <w:rsid w:val="001E68FF"/>
    <w:rsid w:val="001E6CD7"/>
    <w:rsid w:val="001E6F55"/>
    <w:rsid w:val="001E7785"/>
    <w:rsid w:val="001E7FB3"/>
    <w:rsid w:val="001F0676"/>
    <w:rsid w:val="001F0B0E"/>
    <w:rsid w:val="001F0E15"/>
    <w:rsid w:val="001F1974"/>
    <w:rsid w:val="001F1A86"/>
    <w:rsid w:val="001F2772"/>
    <w:rsid w:val="001F2958"/>
    <w:rsid w:val="001F32C6"/>
    <w:rsid w:val="001F37B9"/>
    <w:rsid w:val="001F3934"/>
    <w:rsid w:val="001F4445"/>
    <w:rsid w:val="001F4BF1"/>
    <w:rsid w:val="001F54A5"/>
    <w:rsid w:val="001F5AEA"/>
    <w:rsid w:val="001F6679"/>
    <w:rsid w:val="001F6AF5"/>
    <w:rsid w:val="001F6B4B"/>
    <w:rsid w:val="001F7B5F"/>
    <w:rsid w:val="002006FE"/>
    <w:rsid w:val="00200D37"/>
    <w:rsid w:val="00200E95"/>
    <w:rsid w:val="002017C4"/>
    <w:rsid w:val="00201DCB"/>
    <w:rsid w:val="00202DDC"/>
    <w:rsid w:val="0020346B"/>
    <w:rsid w:val="0020385B"/>
    <w:rsid w:val="00203946"/>
    <w:rsid w:val="00203DA4"/>
    <w:rsid w:val="00207C66"/>
    <w:rsid w:val="002107F4"/>
    <w:rsid w:val="002110CD"/>
    <w:rsid w:val="00211536"/>
    <w:rsid w:val="00211D0F"/>
    <w:rsid w:val="00211FB8"/>
    <w:rsid w:val="002149C3"/>
    <w:rsid w:val="00215503"/>
    <w:rsid w:val="00215FBB"/>
    <w:rsid w:val="00216A9A"/>
    <w:rsid w:val="00217377"/>
    <w:rsid w:val="002174B1"/>
    <w:rsid w:val="00217CA7"/>
    <w:rsid w:val="00217F8D"/>
    <w:rsid w:val="00220D63"/>
    <w:rsid w:val="002227A4"/>
    <w:rsid w:val="002227EA"/>
    <w:rsid w:val="0022349E"/>
    <w:rsid w:val="002240AE"/>
    <w:rsid w:val="002244C6"/>
    <w:rsid w:val="002247A8"/>
    <w:rsid w:val="00224A4B"/>
    <w:rsid w:val="00226F5F"/>
    <w:rsid w:val="00227E78"/>
    <w:rsid w:val="00230053"/>
    <w:rsid w:val="00233A97"/>
    <w:rsid w:val="00233D4A"/>
    <w:rsid w:val="002363F9"/>
    <w:rsid w:val="0023651C"/>
    <w:rsid w:val="00236B51"/>
    <w:rsid w:val="00236D83"/>
    <w:rsid w:val="00240059"/>
    <w:rsid w:val="002401FA"/>
    <w:rsid w:val="00240431"/>
    <w:rsid w:val="00240CEF"/>
    <w:rsid w:val="0024127B"/>
    <w:rsid w:val="002434B6"/>
    <w:rsid w:val="002472A7"/>
    <w:rsid w:val="00250004"/>
    <w:rsid w:val="00254571"/>
    <w:rsid w:val="00256605"/>
    <w:rsid w:val="0025727D"/>
    <w:rsid w:val="002609E5"/>
    <w:rsid w:val="00260B35"/>
    <w:rsid w:val="002613EB"/>
    <w:rsid w:val="00262526"/>
    <w:rsid w:val="00262B1A"/>
    <w:rsid w:val="00262BBB"/>
    <w:rsid w:val="002636EB"/>
    <w:rsid w:val="00263A00"/>
    <w:rsid w:val="00263A3E"/>
    <w:rsid w:val="00264256"/>
    <w:rsid w:val="002642A8"/>
    <w:rsid w:val="002648F4"/>
    <w:rsid w:val="00264D64"/>
    <w:rsid w:val="002653CD"/>
    <w:rsid w:val="00265551"/>
    <w:rsid w:val="00265651"/>
    <w:rsid w:val="00266640"/>
    <w:rsid w:val="00266F56"/>
    <w:rsid w:val="00267058"/>
    <w:rsid w:val="00267336"/>
    <w:rsid w:val="0026740C"/>
    <w:rsid w:val="00267FC3"/>
    <w:rsid w:val="002701E3"/>
    <w:rsid w:val="00270817"/>
    <w:rsid w:val="002731A2"/>
    <w:rsid w:val="00273C97"/>
    <w:rsid w:val="00273EDF"/>
    <w:rsid w:val="002751CC"/>
    <w:rsid w:val="00276CFA"/>
    <w:rsid w:val="00277E18"/>
    <w:rsid w:val="00280851"/>
    <w:rsid w:val="0028095E"/>
    <w:rsid w:val="00280B56"/>
    <w:rsid w:val="00281004"/>
    <w:rsid w:val="00281C43"/>
    <w:rsid w:val="00282B1D"/>
    <w:rsid w:val="00282C78"/>
    <w:rsid w:val="00283365"/>
    <w:rsid w:val="0028342B"/>
    <w:rsid w:val="002834DD"/>
    <w:rsid w:val="002837FD"/>
    <w:rsid w:val="00283B35"/>
    <w:rsid w:val="00287107"/>
    <w:rsid w:val="00291D96"/>
    <w:rsid w:val="00292AA7"/>
    <w:rsid w:val="00292D07"/>
    <w:rsid w:val="00292DD0"/>
    <w:rsid w:val="00292E04"/>
    <w:rsid w:val="00292F2A"/>
    <w:rsid w:val="0029351B"/>
    <w:rsid w:val="002946A7"/>
    <w:rsid w:val="00295146"/>
    <w:rsid w:val="00295332"/>
    <w:rsid w:val="00295FE5"/>
    <w:rsid w:val="002960BD"/>
    <w:rsid w:val="002964B4"/>
    <w:rsid w:val="00296927"/>
    <w:rsid w:val="00296AEA"/>
    <w:rsid w:val="002A0AE9"/>
    <w:rsid w:val="002A16E0"/>
    <w:rsid w:val="002A1A29"/>
    <w:rsid w:val="002A2964"/>
    <w:rsid w:val="002A3753"/>
    <w:rsid w:val="002A3FC7"/>
    <w:rsid w:val="002A409E"/>
    <w:rsid w:val="002A442F"/>
    <w:rsid w:val="002A4AAA"/>
    <w:rsid w:val="002A67BE"/>
    <w:rsid w:val="002A6AB5"/>
    <w:rsid w:val="002A76FE"/>
    <w:rsid w:val="002B0985"/>
    <w:rsid w:val="002B134D"/>
    <w:rsid w:val="002B1724"/>
    <w:rsid w:val="002B1814"/>
    <w:rsid w:val="002B1A6B"/>
    <w:rsid w:val="002B1BE2"/>
    <w:rsid w:val="002B2349"/>
    <w:rsid w:val="002B2C70"/>
    <w:rsid w:val="002B53C0"/>
    <w:rsid w:val="002B6267"/>
    <w:rsid w:val="002B6401"/>
    <w:rsid w:val="002B72D4"/>
    <w:rsid w:val="002B744E"/>
    <w:rsid w:val="002B7DC8"/>
    <w:rsid w:val="002B7E29"/>
    <w:rsid w:val="002C0156"/>
    <w:rsid w:val="002C0609"/>
    <w:rsid w:val="002C0F9F"/>
    <w:rsid w:val="002C1B07"/>
    <w:rsid w:val="002C5316"/>
    <w:rsid w:val="002C6FC2"/>
    <w:rsid w:val="002C7D17"/>
    <w:rsid w:val="002D1DF4"/>
    <w:rsid w:val="002D1F98"/>
    <w:rsid w:val="002D2E52"/>
    <w:rsid w:val="002D343E"/>
    <w:rsid w:val="002D3C6E"/>
    <w:rsid w:val="002D4C0A"/>
    <w:rsid w:val="002D4CD4"/>
    <w:rsid w:val="002D51BA"/>
    <w:rsid w:val="002D66E8"/>
    <w:rsid w:val="002D7881"/>
    <w:rsid w:val="002E20E3"/>
    <w:rsid w:val="002E279A"/>
    <w:rsid w:val="002E3DA1"/>
    <w:rsid w:val="002E454A"/>
    <w:rsid w:val="002E4BE8"/>
    <w:rsid w:val="002E535D"/>
    <w:rsid w:val="002E5D2A"/>
    <w:rsid w:val="002E600E"/>
    <w:rsid w:val="002E737E"/>
    <w:rsid w:val="002E76B7"/>
    <w:rsid w:val="002E79C8"/>
    <w:rsid w:val="002F0D60"/>
    <w:rsid w:val="002F1670"/>
    <w:rsid w:val="002F31B4"/>
    <w:rsid w:val="002F39F8"/>
    <w:rsid w:val="002F54E3"/>
    <w:rsid w:val="002F5D65"/>
    <w:rsid w:val="002F7356"/>
    <w:rsid w:val="002F7D63"/>
    <w:rsid w:val="003008A7"/>
    <w:rsid w:val="003016C4"/>
    <w:rsid w:val="0030193A"/>
    <w:rsid w:val="003034EB"/>
    <w:rsid w:val="00303BC4"/>
    <w:rsid w:val="00305865"/>
    <w:rsid w:val="00306406"/>
    <w:rsid w:val="00306583"/>
    <w:rsid w:val="003071C0"/>
    <w:rsid w:val="003071F2"/>
    <w:rsid w:val="003072C9"/>
    <w:rsid w:val="00312647"/>
    <w:rsid w:val="0031283A"/>
    <w:rsid w:val="003138CF"/>
    <w:rsid w:val="00313B3E"/>
    <w:rsid w:val="00313CC5"/>
    <w:rsid w:val="00314B10"/>
    <w:rsid w:val="00314BC3"/>
    <w:rsid w:val="00314D41"/>
    <w:rsid w:val="00315489"/>
    <w:rsid w:val="003166AC"/>
    <w:rsid w:val="00316855"/>
    <w:rsid w:val="003170FB"/>
    <w:rsid w:val="00317266"/>
    <w:rsid w:val="00317923"/>
    <w:rsid w:val="00317DD8"/>
    <w:rsid w:val="00320955"/>
    <w:rsid w:val="00320ABF"/>
    <w:rsid w:val="00320B09"/>
    <w:rsid w:val="00320DCF"/>
    <w:rsid w:val="0032101C"/>
    <w:rsid w:val="003210CA"/>
    <w:rsid w:val="00321227"/>
    <w:rsid w:val="00321621"/>
    <w:rsid w:val="0032206A"/>
    <w:rsid w:val="00322A2F"/>
    <w:rsid w:val="00324055"/>
    <w:rsid w:val="00324604"/>
    <w:rsid w:val="00324CAE"/>
    <w:rsid w:val="0032592B"/>
    <w:rsid w:val="00326884"/>
    <w:rsid w:val="00327100"/>
    <w:rsid w:val="003273AC"/>
    <w:rsid w:val="00327B07"/>
    <w:rsid w:val="00327CC6"/>
    <w:rsid w:val="00327CC8"/>
    <w:rsid w:val="00327D83"/>
    <w:rsid w:val="00330004"/>
    <w:rsid w:val="00330164"/>
    <w:rsid w:val="00330811"/>
    <w:rsid w:val="00330B51"/>
    <w:rsid w:val="003310CC"/>
    <w:rsid w:val="0033125B"/>
    <w:rsid w:val="00331E71"/>
    <w:rsid w:val="0033239F"/>
    <w:rsid w:val="00332BCB"/>
    <w:rsid w:val="003364DC"/>
    <w:rsid w:val="003364F1"/>
    <w:rsid w:val="00336681"/>
    <w:rsid w:val="00342350"/>
    <w:rsid w:val="00344122"/>
    <w:rsid w:val="003451BD"/>
    <w:rsid w:val="00345BB1"/>
    <w:rsid w:val="00345C2F"/>
    <w:rsid w:val="00350051"/>
    <w:rsid w:val="00351166"/>
    <w:rsid w:val="003523C4"/>
    <w:rsid w:val="0035260E"/>
    <w:rsid w:val="00352E89"/>
    <w:rsid w:val="00353232"/>
    <w:rsid w:val="00354EE7"/>
    <w:rsid w:val="00356747"/>
    <w:rsid w:val="00360403"/>
    <w:rsid w:val="0036102F"/>
    <w:rsid w:val="0036127A"/>
    <w:rsid w:val="003620BC"/>
    <w:rsid w:val="00364CBC"/>
    <w:rsid w:val="00364D69"/>
    <w:rsid w:val="003654C4"/>
    <w:rsid w:val="0036647F"/>
    <w:rsid w:val="00366A6B"/>
    <w:rsid w:val="003672A0"/>
    <w:rsid w:val="00367650"/>
    <w:rsid w:val="00367996"/>
    <w:rsid w:val="00367EF2"/>
    <w:rsid w:val="003707CF"/>
    <w:rsid w:val="003708BB"/>
    <w:rsid w:val="00370B80"/>
    <w:rsid w:val="0037187F"/>
    <w:rsid w:val="00371940"/>
    <w:rsid w:val="00372171"/>
    <w:rsid w:val="00372C9E"/>
    <w:rsid w:val="00372CE2"/>
    <w:rsid w:val="003737A8"/>
    <w:rsid w:val="003808B8"/>
    <w:rsid w:val="00380D29"/>
    <w:rsid w:val="00381B1A"/>
    <w:rsid w:val="003823E3"/>
    <w:rsid w:val="00382A2E"/>
    <w:rsid w:val="00382C32"/>
    <w:rsid w:val="00383264"/>
    <w:rsid w:val="00383BAF"/>
    <w:rsid w:val="00383C5C"/>
    <w:rsid w:val="003879F6"/>
    <w:rsid w:val="00387FB4"/>
    <w:rsid w:val="00391323"/>
    <w:rsid w:val="00391F80"/>
    <w:rsid w:val="00392736"/>
    <w:rsid w:val="0039366A"/>
    <w:rsid w:val="00394177"/>
    <w:rsid w:val="00395737"/>
    <w:rsid w:val="00397000"/>
    <w:rsid w:val="003970AF"/>
    <w:rsid w:val="003A013C"/>
    <w:rsid w:val="003A06C4"/>
    <w:rsid w:val="003A0D56"/>
    <w:rsid w:val="003A0FFA"/>
    <w:rsid w:val="003A2F6E"/>
    <w:rsid w:val="003A6168"/>
    <w:rsid w:val="003A71D3"/>
    <w:rsid w:val="003A74F1"/>
    <w:rsid w:val="003A7ABA"/>
    <w:rsid w:val="003B0001"/>
    <w:rsid w:val="003B0777"/>
    <w:rsid w:val="003B08AF"/>
    <w:rsid w:val="003B13D4"/>
    <w:rsid w:val="003B2093"/>
    <w:rsid w:val="003B38B6"/>
    <w:rsid w:val="003B3BA4"/>
    <w:rsid w:val="003B461A"/>
    <w:rsid w:val="003B4C63"/>
    <w:rsid w:val="003B55DA"/>
    <w:rsid w:val="003B59F2"/>
    <w:rsid w:val="003B5A6A"/>
    <w:rsid w:val="003B78A4"/>
    <w:rsid w:val="003B7F65"/>
    <w:rsid w:val="003C1221"/>
    <w:rsid w:val="003C1473"/>
    <w:rsid w:val="003C1930"/>
    <w:rsid w:val="003C20FE"/>
    <w:rsid w:val="003C33F6"/>
    <w:rsid w:val="003C4E5F"/>
    <w:rsid w:val="003C6BAA"/>
    <w:rsid w:val="003C6F32"/>
    <w:rsid w:val="003C70D0"/>
    <w:rsid w:val="003C7F47"/>
    <w:rsid w:val="003D067E"/>
    <w:rsid w:val="003D0737"/>
    <w:rsid w:val="003D108F"/>
    <w:rsid w:val="003D2602"/>
    <w:rsid w:val="003D3094"/>
    <w:rsid w:val="003D394A"/>
    <w:rsid w:val="003D3F4E"/>
    <w:rsid w:val="003D6402"/>
    <w:rsid w:val="003E00B3"/>
    <w:rsid w:val="003E0A93"/>
    <w:rsid w:val="003E0FC4"/>
    <w:rsid w:val="003E1EAB"/>
    <w:rsid w:val="003E20C9"/>
    <w:rsid w:val="003E34D2"/>
    <w:rsid w:val="003E3CB3"/>
    <w:rsid w:val="003E4004"/>
    <w:rsid w:val="003E62E2"/>
    <w:rsid w:val="003E7DF8"/>
    <w:rsid w:val="003F119A"/>
    <w:rsid w:val="003F1497"/>
    <w:rsid w:val="003F1C16"/>
    <w:rsid w:val="003F239B"/>
    <w:rsid w:val="003F394D"/>
    <w:rsid w:val="003F3F39"/>
    <w:rsid w:val="003F51C8"/>
    <w:rsid w:val="003F5A99"/>
    <w:rsid w:val="003F5B81"/>
    <w:rsid w:val="003F769C"/>
    <w:rsid w:val="004015AC"/>
    <w:rsid w:val="00402141"/>
    <w:rsid w:val="00403553"/>
    <w:rsid w:val="00404C18"/>
    <w:rsid w:val="00405B4C"/>
    <w:rsid w:val="00407866"/>
    <w:rsid w:val="004105CB"/>
    <w:rsid w:val="00410691"/>
    <w:rsid w:val="004139F0"/>
    <w:rsid w:val="0041426F"/>
    <w:rsid w:val="0041768A"/>
    <w:rsid w:val="00417EB6"/>
    <w:rsid w:val="0042008F"/>
    <w:rsid w:val="00420242"/>
    <w:rsid w:val="004207FF"/>
    <w:rsid w:val="00420A25"/>
    <w:rsid w:val="00420B51"/>
    <w:rsid w:val="00421151"/>
    <w:rsid w:val="00422208"/>
    <w:rsid w:val="00422244"/>
    <w:rsid w:val="004225AB"/>
    <w:rsid w:val="00424907"/>
    <w:rsid w:val="00424A6B"/>
    <w:rsid w:val="00425257"/>
    <w:rsid w:val="004259B4"/>
    <w:rsid w:val="0042638F"/>
    <w:rsid w:val="00426A35"/>
    <w:rsid w:val="004272D1"/>
    <w:rsid w:val="0042777B"/>
    <w:rsid w:val="00430450"/>
    <w:rsid w:val="00430729"/>
    <w:rsid w:val="0043238C"/>
    <w:rsid w:val="0043336C"/>
    <w:rsid w:val="00433BF1"/>
    <w:rsid w:val="00433C44"/>
    <w:rsid w:val="0043482D"/>
    <w:rsid w:val="0043572E"/>
    <w:rsid w:val="004357FB"/>
    <w:rsid w:val="004370B2"/>
    <w:rsid w:val="00437BA3"/>
    <w:rsid w:val="00437D58"/>
    <w:rsid w:val="004403D0"/>
    <w:rsid w:val="00440C28"/>
    <w:rsid w:val="0044110A"/>
    <w:rsid w:val="00441AA1"/>
    <w:rsid w:val="00441B90"/>
    <w:rsid w:val="00441BFF"/>
    <w:rsid w:val="0044243E"/>
    <w:rsid w:val="0044275F"/>
    <w:rsid w:val="004435ED"/>
    <w:rsid w:val="0044372B"/>
    <w:rsid w:val="0044409A"/>
    <w:rsid w:val="00444A6C"/>
    <w:rsid w:val="004452CA"/>
    <w:rsid w:val="004457B0"/>
    <w:rsid w:val="004459F8"/>
    <w:rsid w:val="00445AFA"/>
    <w:rsid w:val="00445C89"/>
    <w:rsid w:val="0044701B"/>
    <w:rsid w:val="00447154"/>
    <w:rsid w:val="00447E92"/>
    <w:rsid w:val="00450572"/>
    <w:rsid w:val="00450D28"/>
    <w:rsid w:val="00451291"/>
    <w:rsid w:val="0045154D"/>
    <w:rsid w:val="004526C2"/>
    <w:rsid w:val="00452F83"/>
    <w:rsid w:val="0045309A"/>
    <w:rsid w:val="00453DA1"/>
    <w:rsid w:val="00456426"/>
    <w:rsid w:val="00456DE7"/>
    <w:rsid w:val="0045769A"/>
    <w:rsid w:val="0046026D"/>
    <w:rsid w:val="004611B5"/>
    <w:rsid w:val="00462AD8"/>
    <w:rsid w:val="00463731"/>
    <w:rsid w:val="0046420E"/>
    <w:rsid w:val="00464351"/>
    <w:rsid w:val="00464E9E"/>
    <w:rsid w:val="00466365"/>
    <w:rsid w:val="0047009D"/>
    <w:rsid w:val="004703D6"/>
    <w:rsid w:val="00470D83"/>
    <w:rsid w:val="00470DFB"/>
    <w:rsid w:val="004716BC"/>
    <w:rsid w:val="00472D49"/>
    <w:rsid w:val="00472DF3"/>
    <w:rsid w:val="004731BA"/>
    <w:rsid w:val="004731CD"/>
    <w:rsid w:val="00474F8F"/>
    <w:rsid w:val="00476A63"/>
    <w:rsid w:val="00476B1F"/>
    <w:rsid w:val="00477F53"/>
    <w:rsid w:val="00480A8E"/>
    <w:rsid w:val="004824B1"/>
    <w:rsid w:val="00483FE7"/>
    <w:rsid w:val="00484D97"/>
    <w:rsid w:val="004869C9"/>
    <w:rsid w:val="00486A8A"/>
    <w:rsid w:val="0049168D"/>
    <w:rsid w:val="004923B7"/>
    <w:rsid w:val="0049736D"/>
    <w:rsid w:val="004A01DC"/>
    <w:rsid w:val="004A16C7"/>
    <w:rsid w:val="004A2B53"/>
    <w:rsid w:val="004A2FA7"/>
    <w:rsid w:val="004A3246"/>
    <w:rsid w:val="004A3CF2"/>
    <w:rsid w:val="004A4407"/>
    <w:rsid w:val="004A4CF6"/>
    <w:rsid w:val="004A50E9"/>
    <w:rsid w:val="004A52F2"/>
    <w:rsid w:val="004A536B"/>
    <w:rsid w:val="004A55A4"/>
    <w:rsid w:val="004A691C"/>
    <w:rsid w:val="004A6D4E"/>
    <w:rsid w:val="004A757E"/>
    <w:rsid w:val="004A7754"/>
    <w:rsid w:val="004A7B7B"/>
    <w:rsid w:val="004B0402"/>
    <w:rsid w:val="004B0A0D"/>
    <w:rsid w:val="004B14B0"/>
    <w:rsid w:val="004B1961"/>
    <w:rsid w:val="004B1BF7"/>
    <w:rsid w:val="004B1C52"/>
    <w:rsid w:val="004B2A90"/>
    <w:rsid w:val="004B37BE"/>
    <w:rsid w:val="004B48F2"/>
    <w:rsid w:val="004B6ACD"/>
    <w:rsid w:val="004B6F78"/>
    <w:rsid w:val="004B70A2"/>
    <w:rsid w:val="004C1FEC"/>
    <w:rsid w:val="004C28B6"/>
    <w:rsid w:val="004C3021"/>
    <w:rsid w:val="004C32F2"/>
    <w:rsid w:val="004C3BD4"/>
    <w:rsid w:val="004C44AA"/>
    <w:rsid w:val="004C574A"/>
    <w:rsid w:val="004C6BF8"/>
    <w:rsid w:val="004C7BCF"/>
    <w:rsid w:val="004D17C0"/>
    <w:rsid w:val="004D2AAD"/>
    <w:rsid w:val="004D3246"/>
    <w:rsid w:val="004D4194"/>
    <w:rsid w:val="004D5C42"/>
    <w:rsid w:val="004D71D7"/>
    <w:rsid w:val="004D7343"/>
    <w:rsid w:val="004E04B3"/>
    <w:rsid w:val="004E1DFC"/>
    <w:rsid w:val="004E2B82"/>
    <w:rsid w:val="004E32A7"/>
    <w:rsid w:val="004E3653"/>
    <w:rsid w:val="004E4072"/>
    <w:rsid w:val="004E47E2"/>
    <w:rsid w:val="004E592C"/>
    <w:rsid w:val="004F210D"/>
    <w:rsid w:val="004F2EAB"/>
    <w:rsid w:val="004F3768"/>
    <w:rsid w:val="004F37E9"/>
    <w:rsid w:val="004F3B47"/>
    <w:rsid w:val="004F5E62"/>
    <w:rsid w:val="004F6069"/>
    <w:rsid w:val="004F6DF1"/>
    <w:rsid w:val="00500199"/>
    <w:rsid w:val="00500681"/>
    <w:rsid w:val="005013E7"/>
    <w:rsid w:val="00501B2A"/>
    <w:rsid w:val="00502414"/>
    <w:rsid w:val="0050297F"/>
    <w:rsid w:val="0050305C"/>
    <w:rsid w:val="00503125"/>
    <w:rsid w:val="00503F50"/>
    <w:rsid w:val="00503FFA"/>
    <w:rsid w:val="00504C98"/>
    <w:rsid w:val="00504F87"/>
    <w:rsid w:val="00505850"/>
    <w:rsid w:val="005067FB"/>
    <w:rsid w:val="0050705F"/>
    <w:rsid w:val="00507231"/>
    <w:rsid w:val="005105AF"/>
    <w:rsid w:val="005110E0"/>
    <w:rsid w:val="00511BF5"/>
    <w:rsid w:val="005125AB"/>
    <w:rsid w:val="0051311A"/>
    <w:rsid w:val="0051408B"/>
    <w:rsid w:val="0051466C"/>
    <w:rsid w:val="005154CD"/>
    <w:rsid w:val="00515E62"/>
    <w:rsid w:val="005164C5"/>
    <w:rsid w:val="00521EE4"/>
    <w:rsid w:val="0052209C"/>
    <w:rsid w:val="00522753"/>
    <w:rsid w:val="0052293B"/>
    <w:rsid w:val="00524AC7"/>
    <w:rsid w:val="00525C9E"/>
    <w:rsid w:val="005261D1"/>
    <w:rsid w:val="00526315"/>
    <w:rsid w:val="00527022"/>
    <w:rsid w:val="0053008B"/>
    <w:rsid w:val="00530E66"/>
    <w:rsid w:val="00530E9D"/>
    <w:rsid w:val="00530EE2"/>
    <w:rsid w:val="00531121"/>
    <w:rsid w:val="0053166F"/>
    <w:rsid w:val="005319E4"/>
    <w:rsid w:val="00531E18"/>
    <w:rsid w:val="005326BC"/>
    <w:rsid w:val="00532E4A"/>
    <w:rsid w:val="00533862"/>
    <w:rsid w:val="00534606"/>
    <w:rsid w:val="00535023"/>
    <w:rsid w:val="005359A3"/>
    <w:rsid w:val="00536824"/>
    <w:rsid w:val="00537AB3"/>
    <w:rsid w:val="00537D4A"/>
    <w:rsid w:val="00540A53"/>
    <w:rsid w:val="00540BB6"/>
    <w:rsid w:val="00540C72"/>
    <w:rsid w:val="00540CBE"/>
    <w:rsid w:val="00541F70"/>
    <w:rsid w:val="0054324E"/>
    <w:rsid w:val="00543D12"/>
    <w:rsid w:val="0054612E"/>
    <w:rsid w:val="00546F76"/>
    <w:rsid w:val="005514C3"/>
    <w:rsid w:val="0055197D"/>
    <w:rsid w:val="00551B81"/>
    <w:rsid w:val="00551F60"/>
    <w:rsid w:val="00552847"/>
    <w:rsid w:val="0055297E"/>
    <w:rsid w:val="00552996"/>
    <w:rsid w:val="00552ABD"/>
    <w:rsid w:val="0055350E"/>
    <w:rsid w:val="0055354A"/>
    <w:rsid w:val="00553FE8"/>
    <w:rsid w:val="005543F6"/>
    <w:rsid w:val="00555678"/>
    <w:rsid w:val="005559CD"/>
    <w:rsid w:val="00556A9A"/>
    <w:rsid w:val="00561EF7"/>
    <w:rsid w:val="00562379"/>
    <w:rsid w:val="005639FD"/>
    <w:rsid w:val="00564563"/>
    <w:rsid w:val="00564FB5"/>
    <w:rsid w:val="005658A9"/>
    <w:rsid w:val="00565C2D"/>
    <w:rsid w:val="005668B7"/>
    <w:rsid w:val="00574975"/>
    <w:rsid w:val="00575845"/>
    <w:rsid w:val="00576EDF"/>
    <w:rsid w:val="005804BE"/>
    <w:rsid w:val="00580AD9"/>
    <w:rsid w:val="00580B28"/>
    <w:rsid w:val="00580CEE"/>
    <w:rsid w:val="00582505"/>
    <w:rsid w:val="00583F3E"/>
    <w:rsid w:val="00583FEE"/>
    <w:rsid w:val="00584990"/>
    <w:rsid w:val="00584D33"/>
    <w:rsid w:val="00585D29"/>
    <w:rsid w:val="005862C1"/>
    <w:rsid w:val="00590995"/>
    <w:rsid w:val="00590E07"/>
    <w:rsid w:val="00592456"/>
    <w:rsid w:val="00592D8E"/>
    <w:rsid w:val="00592DBB"/>
    <w:rsid w:val="00595D97"/>
    <w:rsid w:val="0059634D"/>
    <w:rsid w:val="00596C5B"/>
    <w:rsid w:val="005974CD"/>
    <w:rsid w:val="00597AAA"/>
    <w:rsid w:val="005A0024"/>
    <w:rsid w:val="005A1466"/>
    <w:rsid w:val="005A17C9"/>
    <w:rsid w:val="005A2EE0"/>
    <w:rsid w:val="005A339C"/>
    <w:rsid w:val="005A41C3"/>
    <w:rsid w:val="005A42C1"/>
    <w:rsid w:val="005A4CE3"/>
    <w:rsid w:val="005A4F97"/>
    <w:rsid w:val="005A599E"/>
    <w:rsid w:val="005A7D8B"/>
    <w:rsid w:val="005B00CB"/>
    <w:rsid w:val="005B0348"/>
    <w:rsid w:val="005B1ACC"/>
    <w:rsid w:val="005B408F"/>
    <w:rsid w:val="005B5082"/>
    <w:rsid w:val="005B595A"/>
    <w:rsid w:val="005B5EF4"/>
    <w:rsid w:val="005B6383"/>
    <w:rsid w:val="005B6E13"/>
    <w:rsid w:val="005B735B"/>
    <w:rsid w:val="005C0406"/>
    <w:rsid w:val="005C0F16"/>
    <w:rsid w:val="005C1CC3"/>
    <w:rsid w:val="005C24A4"/>
    <w:rsid w:val="005C327A"/>
    <w:rsid w:val="005C3669"/>
    <w:rsid w:val="005C3814"/>
    <w:rsid w:val="005C3999"/>
    <w:rsid w:val="005C3B9C"/>
    <w:rsid w:val="005C3D49"/>
    <w:rsid w:val="005C43DD"/>
    <w:rsid w:val="005C4E2B"/>
    <w:rsid w:val="005C4E33"/>
    <w:rsid w:val="005C7771"/>
    <w:rsid w:val="005D006B"/>
    <w:rsid w:val="005D0395"/>
    <w:rsid w:val="005D042E"/>
    <w:rsid w:val="005D0A8E"/>
    <w:rsid w:val="005D114E"/>
    <w:rsid w:val="005D19D1"/>
    <w:rsid w:val="005D1FD7"/>
    <w:rsid w:val="005D2508"/>
    <w:rsid w:val="005D253E"/>
    <w:rsid w:val="005D2554"/>
    <w:rsid w:val="005D39B8"/>
    <w:rsid w:val="005D3F11"/>
    <w:rsid w:val="005D4BFD"/>
    <w:rsid w:val="005D541E"/>
    <w:rsid w:val="005D5468"/>
    <w:rsid w:val="005E1072"/>
    <w:rsid w:val="005E10D7"/>
    <w:rsid w:val="005E27A9"/>
    <w:rsid w:val="005E33AE"/>
    <w:rsid w:val="005E3941"/>
    <w:rsid w:val="005E3C9E"/>
    <w:rsid w:val="005E4ACD"/>
    <w:rsid w:val="005E4C8D"/>
    <w:rsid w:val="005E4F12"/>
    <w:rsid w:val="005E50D1"/>
    <w:rsid w:val="005E5119"/>
    <w:rsid w:val="005E573F"/>
    <w:rsid w:val="005E5AEA"/>
    <w:rsid w:val="005E641F"/>
    <w:rsid w:val="005E667D"/>
    <w:rsid w:val="005E7B7B"/>
    <w:rsid w:val="005F23FF"/>
    <w:rsid w:val="005F2966"/>
    <w:rsid w:val="005F344F"/>
    <w:rsid w:val="005F43CA"/>
    <w:rsid w:val="005F4584"/>
    <w:rsid w:val="005F5075"/>
    <w:rsid w:val="005F52EF"/>
    <w:rsid w:val="005F5439"/>
    <w:rsid w:val="005F59E7"/>
    <w:rsid w:val="005F5A18"/>
    <w:rsid w:val="005F5B0B"/>
    <w:rsid w:val="005F6066"/>
    <w:rsid w:val="005F6819"/>
    <w:rsid w:val="005F681A"/>
    <w:rsid w:val="005F6874"/>
    <w:rsid w:val="005F7ACC"/>
    <w:rsid w:val="00601252"/>
    <w:rsid w:val="00601516"/>
    <w:rsid w:val="0060195E"/>
    <w:rsid w:val="00603A2F"/>
    <w:rsid w:val="0060459F"/>
    <w:rsid w:val="00604DC2"/>
    <w:rsid w:val="00604E64"/>
    <w:rsid w:val="0060544D"/>
    <w:rsid w:val="00605F7D"/>
    <w:rsid w:val="0060657F"/>
    <w:rsid w:val="0060720D"/>
    <w:rsid w:val="00607405"/>
    <w:rsid w:val="00610318"/>
    <w:rsid w:val="00610D40"/>
    <w:rsid w:val="00611D60"/>
    <w:rsid w:val="00612D9D"/>
    <w:rsid w:val="00612DE9"/>
    <w:rsid w:val="006146ED"/>
    <w:rsid w:val="00614C5D"/>
    <w:rsid w:val="0061540A"/>
    <w:rsid w:val="006168B2"/>
    <w:rsid w:val="00616E29"/>
    <w:rsid w:val="00617AFC"/>
    <w:rsid w:val="00621455"/>
    <w:rsid w:val="00622C0A"/>
    <w:rsid w:val="00623EFE"/>
    <w:rsid w:val="0062475B"/>
    <w:rsid w:val="006250B0"/>
    <w:rsid w:val="0062621C"/>
    <w:rsid w:val="00626685"/>
    <w:rsid w:val="00626E1E"/>
    <w:rsid w:val="0062700C"/>
    <w:rsid w:val="0062798E"/>
    <w:rsid w:val="00627F42"/>
    <w:rsid w:val="0063212B"/>
    <w:rsid w:val="00632FF8"/>
    <w:rsid w:val="00633AD7"/>
    <w:rsid w:val="00633F65"/>
    <w:rsid w:val="0063430C"/>
    <w:rsid w:val="00635062"/>
    <w:rsid w:val="0063572B"/>
    <w:rsid w:val="0063573F"/>
    <w:rsid w:val="0063701C"/>
    <w:rsid w:val="00637496"/>
    <w:rsid w:val="00640130"/>
    <w:rsid w:val="006411A2"/>
    <w:rsid w:val="00641C35"/>
    <w:rsid w:val="00643321"/>
    <w:rsid w:val="006446D6"/>
    <w:rsid w:val="00644AFF"/>
    <w:rsid w:val="006455F3"/>
    <w:rsid w:val="00645ABF"/>
    <w:rsid w:val="006466EB"/>
    <w:rsid w:val="00650B7D"/>
    <w:rsid w:val="00650C53"/>
    <w:rsid w:val="0065147D"/>
    <w:rsid w:val="00652E02"/>
    <w:rsid w:val="00653D4C"/>
    <w:rsid w:val="006541DE"/>
    <w:rsid w:val="00654F33"/>
    <w:rsid w:val="00656302"/>
    <w:rsid w:val="00657271"/>
    <w:rsid w:val="00660A24"/>
    <w:rsid w:val="00660E57"/>
    <w:rsid w:val="00661E6D"/>
    <w:rsid w:val="00662538"/>
    <w:rsid w:val="006626A0"/>
    <w:rsid w:val="00663D6B"/>
    <w:rsid w:val="00663DA1"/>
    <w:rsid w:val="00664C1C"/>
    <w:rsid w:val="00664C9A"/>
    <w:rsid w:val="00667C65"/>
    <w:rsid w:val="00670765"/>
    <w:rsid w:val="00670A17"/>
    <w:rsid w:val="006715CB"/>
    <w:rsid w:val="00672B29"/>
    <w:rsid w:val="00672D14"/>
    <w:rsid w:val="00673705"/>
    <w:rsid w:val="006738A0"/>
    <w:rsid w:val="006744BF"/>
    <w:rsid w:val="0067516A"/>
    <w:rsid w:val="006754C3"/>
    <w:rsid w:val="006758E1"/>
    <w:rsid w:val="00675BA6"/>
    <w:rsid w:val="00675C83"/>
    <w:rsid w:val="00677E89"/>
    <w:rsid w:val="0068127D"/>
    <w:rsid w:val="00681D64"/>
    <w:rsid w:val="00682CAB"/>
    <w:rsid w:val="00683071"/>
    <w:rsid w:val="00683791"/>
    <w:rsid w:val="006839F0"/>
    <w:rsid w:val="00683A13"/>
    <w:rsid w:val="0068427F"/>
    <w:rsid w:val="006852D9"/>
    <w:rsid w:val="006853B0"/>
    <w:rsid w:val="0068574D"/>
    <w:rsid w:val="00686E8B"/>
    <w:rsid w:val="00686F58"/>
    <w:rsid w:val="00690012"/>
    <w:rsid w:val="0069170A"/>
    <w:rsid w:val="00692DB0"/>
    <w:rsid w:val="00694C66"/>
    <w:rsid w:val="00695644"/>
    <w:rsid w:val="00695787"/>
    <w:rsid w:val="0069742B"/>
    <w:rsid w:val="0069760E"/>
    <w:rsid w:val="00697D02"/>
    <w:rsid w:val="006A0D83"/>
    <w:rsid w:val="006A1BE9"/>
    <w:rsid w:val="006A244D"/>
    <w:rsid w:val="006A2DC9"/>
    <w:rsid w:val="006A3D9B"/>
    <w:rsid w:val="006A4160"/>
    <w:rsid w:val="006A4317"/>
    <w:rsid w:val="006A5505"/>
    <w:rsid w:val="006A6437"/>
    <w:rsid w:val="006A6B01"/>
    <w:rsid w:val="006A7479"/>
    <w:rsid w:val="006B04F1"/>
    <w:rsid w:val="006B0E2B"/>
    <w:rsid w:val="006B205B"/>
    <w:rsid w:val="006B260A"/>
    <w:rsid w:val="006B3356"/>
    <w:rsid w:val="006B4BA7"/>
    <w:rsid w:val="006B57E0"/>
    <w:rsid w:val="006B6767"/>
    <w:rsid w:val="006B69BC"/>
    <w:rsid w:val="006B6A99"/>
    <w:rsid w:val="006B7177"/>
    <w:rsid w:val="006B79F3"/>
    <w:rsid w:val="006C0BD3"/>
    <w:rsid w:val="006C0E14"/>
    <w:rsid w:val="006C1203"/>
    <w:rsid w:val="006C1FB4"/>
    <w:rsid w:val="006C256E"/>
    <w:rsid w:val="006C2666"/>
    <w:rsid w:val="006C3558"/>
    <w:rsid w:val="006C37F0"/>
    <w:rsid w:val="006C4C1D"/>
    <w:rsid w:val="006C5A82"/>
    <w:rsid w:val="006C7F80"/>
    <w:rsid w:val="006C7FA9"/>
    <w:rsid w:val="006D2DE5"/>
    <w:rsid w:val="006D64AC"/>
    <w:rsid w:val="006D6FB3"/>
    <w:rsid w:val="006D7900"/>
    <w:rsid w:val="006D7A3C"/>
    <w:rsid w:val="006E03AA"/>
    <w:rsid w:val="006E09D5"/>
    <w:rsid w:val="006E0E53"/>
    <w:rsid w:val="006E1027"/>
    <w:rsid w:val="006E103A"/>
    <w:rsid w:val="006E1439"/>
    <w:rsid w:val="006E1E7E"/>
    <w:rsid w:val="006E2D9E"/>
    <w:rsid w:val="006E333C"/>
    <w:rsid w:val="006E3501"/>
    <w:rsid w:val="006E4DEE"/>
    <w:rsid w:val="006E509E"/>
    <w:rsid w:val="006E5F54"/>
    <w:rsid w:val="006E7137"/>
    <w:rsid w:val="006E735F"/>
    <w:rsid w:val="006E7C0A"/>
    <w:rsid w:val="006F0358"/>
    <w:rsid w:val="006F17A2"/>
    <w:rsid w:val="006F1FF1"/>
    <w:rsid w:val="006F2974"/>
    <w:rsid w:val="006F2DD2"/>
    <w:rsid w:val="006F2E90"/>
    <w:rsid w:val="006F4E93"/>
    <w:rsid w:val="006F4F70"/>
    <w:rsid w:val="006F59A4"/>
    <w:rsid w:val="006F6C13"/>
    <w:rsid w:val="006F7027"/>
    <w:rsid w:val="006F75D3"/>
    <w:rsid w:val="006F7797"/>
    <w:rsid w:val="00700017"/>
    <w:rsid w:val="0070298F"/>
    <w:rsid w:val="00703E12"/>
    <w:rsid w:val="007046E3"/>
    <w:rsid w:val="007058D5"/>
    <w:rsid w:val="00705EE8"/>
    <w:rsid w:val="00706A19"/>
    <w:rsid w:val="00706F2C"/>
    <w:rsid w:val="007073D8"/>
    <w:rsid w:val="00707DB4"/>
    <w:rsid w:val="00707E41"/>
    <w:rsid w:val="007110FE"/>
    <w:rsid w:val="007118EC"/>
    <w:rsid w:val="00717260"/>
    <w:rsid w:val="00720081"/>
    <w:rsid w:val="00720153"/>
    <w:rsid w:val="00720362"/>
    <w:rsid w:val="007215CE"/>
    <w:rsid w:val="00722B7C"/>
    <w:rsid w:val="007236C3"/>
    <w:rsid w:val="00723F9D"/>
    <w:rsid w:val="00724E77"/>
    <w:rsid w:val="00725CF2"/>
    <w:rsid w:val="00726760"/>
    <w:rsid w:val="0072690B"/>
    <w:rsid w:val="007279B3"/>
    <w:rsid w:val="00727ECC"/>
    <w:rsid w:val="00730375"/>
    <w:rsid w:val="00732125"/>
    <w:rsid w:val="00732161"/>
    <w:rsid w:val="0073236A"/>
    <w:rsid w:val="00732787"/>
    <w:rsid w:val="00733783"/>
    <w:rsid w:val="00733999"/>
    <w:rsid w:val="0073577B"/>
    <w:rsid w:val="00736108"/>
    <w:rsid w:val="00737B06"/>
    <w:rsid w:val="00740BB0"/>
    <w:rsid w:val="00741CF3"/>
    <w:rsid w:val="007422D3"/>
    <w:rsid w:val="00742358"/>
    <w:rsid w:val="00742D76"/>
    <w:rsid w:val="00742F4F"/>
    <w:rsid w:val="00744E0D"/>
    <w:rsid w:val="00746CB2"/>
    <w:rsid w:val="00746D98"/>
    <w:rsid w:val="007470AD"/>
    <w:rsid w:val="007507A6"/>
    <w:rsid w:val="00750C92"/>
    <w:rsid w:val="007511E6"/>
    <w:rsid w:val="00752072"/>
    <w:rsid w:val="007525A2"/>
    <w:rsid w:val="007526E0"/>
    <w:rsid w:val="007535D1"/>
    <w:rsid w:val="00753DA4"/>
    <w:rsid w:val="007542C3"/>
    <w:rsid w:val="00754594"/>
    <w:rsid w:val="00757487"/>
    <w:rsid w:val="00757E30"/>
    <w:rsid w:val="00757ED0"/>
    <w:rsid w:val="00760172"/>
    <w:rsid w:val="00760860"/>
    <w:rsid w:val="007622C8"/>
    <w:rsid w:val="0076248F"/>
    <w:rsid w:val="00762F2F"/>
    <w:rsid w:val="00763B3E"/>
    <w:rsid w:val="00764AF2"/>
    <w:rsid w:val="007652C0"/>
    <w:rsid w:val="007657CF"/>
    <w:rsid w:val="007671A8"/>
    <w:rsid w:val="007677EA"/>
    <w:rsid w:val="00767EE9"/>
    <w:rsid w:val="00767FB1"/>
    <w:rsid w:val="007702C9"/>
    <w:rsid w:val="007704E4"/>
    <w:rsid w:val="00770872"/>
    <w:rsid w:val="00770E60"/>
    <w:rsid w:val="00771316"/>
    <w:rsid w:val="00775317"/>
    <w:rsid w:val="00775A83"/>
    <w:rsid w:val="00775D59"/>
    <w:rsid w:val="00776296"/>
    <w:rsid w:val="00777BF6"/>
    <w:rsid w:val="0078221A"/>
    <w:rsid w:val="00782E9E"/>
    <w:rsid w:val="007833A3"/>
    <w:rsid w:val="007853BD"/>
    <w:rsid w:val="00785664"/>
    <w:rsid w:val="00785AE7"/>
    <w:rsid w:val="00786F27"/>
    <w:rsid w:val="0079111D"/>
    <w:rsid w:val="00793655"/>
    <w:rsid w:val="00794CD5"/>
    <w:rsid w:val="007A142E"/>
    <w:rsid w:val="007A22BA"/>
    <w:rsid w:val="007A236B"/>
    <w:rsid w:val="007A4171"/>
    <w:rsid w:val="007A45F8"/>
    <w:rsid w:val="007A4F7C"/>
    <w:rsid w:val="007A57E6"/>
    <w:rsid w:val="007A6228"/>
    <w:rsid w:val="007A6F84"/>
    <w:rsid w:val="007B0942"/>
    <w:rsid w:val="007B19F7"/>
    <w:rsid w:val="007B1C1C"/>
    <w:rsid w:val="007B2C1B"/>
    <w:rsid w:val="007B37E6"/>
    <w:rsid w:val="007B4947"/>
    <w:rsid w:val="007B6523"/>
    <w:rsid w:val="007B662D"/>
    <w:rsid w:val="007B686F"/>
    <w:rsid w:val="007B753F"/>
    <w:rsid w:val="007C0BA4"/>
    <w:rsid w:val="007C25EB"/>
    <w:rsid w:val="007C3A8A"/>
    <w:rsid w:val="007C472D"/>
    <w:rsid w:val="007C658C"/>
    <w:rsid w:val="007C7384"/>
    <w:rsid w:val="007C74D2"/>
    <w:rsid w:val="007D162A"/>
    <w:rsid w:val="007D2022"/>
    <w:rsid w:val="007D4226"/>
    <w:rsid w:val="007D4D89"/>
    <w:rsid w:val="007D625B"/>
    <w:rsid w:val="007D7383"/>
    <w:rsid w:val="007D7433"/>
    <w:rsid w:val="007D7532"/>
    <w:rsid w:val="007E0188"/>
    <w:rsid w:val="007E1ABB"/>
    <w:rsid w:val="007E3D7F"/>
    <w:rsid w:val="007E4C61"/>
    <w:rsid w:val="007E68E0"/>
    <w:rsid w:val="007E7C56"/>
    <w:rsid w:val="007E7E02"/>
    <w:rsid w:val="007F01CA"/>
    <w:rsid w:val="007F03E1"/>
    <w:rsid w:val="007F0657"/>
    <w:rsid w:val="007F272C"/>
    <w:rsid w:val="007F40FB"/>
    <w:rsid w:val="007F473F"/>
    <w:rsid w:val="007F51D3"/>
    <w:rsid w:val="007F5F6F"/>
    <w:rsid w:val="007F6F2C"/>
    <w:rsid w:val="007F7E30"/>
    <w:rsid w:val="00800BDB"/>
    <w:rsid w:val="0080115A"/>
    <w:rsid w:val="00801AD9"/>
    <w:rsid w:val="00801B05"/>
    <w:rsid w:val="00801B6D"/>
    <w:rsid w:val="008020A1"/>
    <w:rsid w:val="008028CE"/>
    <w:rsid w:val="008029A1"/>
    <w:rsid w:val="008035AA"/>
    <w:rsid w:val="00803655"/>
    <w:rsid w:val="00803B1D"/>
    <w:rsid w:val="00804746"/>
    <w:rsid w:val="00805B71"/>
    <w:rsid w:val="00806370"/>
    <w:rsid w:val="00807124"/>
    <w:rsid w:val="008073AE"/>
    <w:rsid w:val="008076BF"/>
    <w:rsid w:val="00810E14"/>
    <w:rsid w:val="00811394"/>
    <w:rsid w:val="00811848"/>
    <w:rsid w:val="00811B5A"/>
    <w:rsid w:val="00811FDD"/>
    <w:rsid w:val="00812985"/>
    <w:rsid w:val="008130D0"/>
    <w:rsid w:val="0081336D"/>
    <w:rsid w:val="00813CEB"/>
    <w:rsid w:val="00814749"/>
    <w:rsid w:val="00814852"/>
    <w:rsid w:val="00815119"/>
    <w:rsid w:val="00815784"/>
    <w:rsid w:val="00816573"/>
    <w:rsid w:val="00816B1D"/>
    <w:rsid w:val="00820079"/>
    <w:rsid w:val="0082015E"/>
    <w:rsid w:val="00820452"/>
    <w:rsid w:val="00820C72"/>
    <w:rsid w:val="00820D8B"/>
    <w:rsid w:val="00821A08"/>
    <w:rsid w:val="00821E3B"/>
    <w:rsid w:val="008226EC"/>
    <w:rsid w:val="00823BE3"/>
    <w:rsid w:val="00823E1F"/>
    <w:rsid w:val="00825578"/>
    <w:rsid w:val="008256BF"/>
    <w:rsid w:val="00825A4E"/>
    <w:rsid w:val="00825F26"/>
    <w:rsid w:val="00826174"/>
    <w:rsid w:val="0082639D"/>
    <w:rsid w:val="008266AE"/>
    <w:rsid w:val="00826DDB"/>
    <w:rsid w:val="0083006E"/>
    <w:rsid w:val="008311CB"/>
    <w:rsid w:val="0083143A"/>
    <w:rsid w:val="00831536"/>
    <w:rsid w:val="0083219A"/>
    <w:rsid w:val="0083225C"/>
    <w:rsid w:val="008333F5"/>
    <w:rsid w:val="00835664"/>
    <w:rsid w:val="008361AC"/>
    <w:rsid w:val="008367C8"/>
    <w:rsid w:val="00841484"/>
    <w:rsid w:val="00841825"/>
    <w:rsid w:val="008419D4"/>
    <w:rsid w:val="00842285"/>
    <w:rsid w:val="008422A6"/>
    <w:rsid w:val="00844FF0"/>
    <w:rsid w:val="00847F5F"/>
    <w:rsid w:val="0085190D"/>
    <w:rsid w:val="0085224C"/>
    <w:rsid w:val="0085394D"/>
    <w:rsid w:val="008539B0"/>
    <w:rsid w:val="00853EE3"/>
    <w:rsid w:val="008547D6"/>
    <w:rsid w:val="008547E9"/>
    <w:rsid w:val="0085497C"/>
    <w:rsid w:val="00854FE4"/>
    <w:rsid w:val="0085534C"/>
    <w:rsid w:val="00855FFE"/>
    <w:rsid w:val="00857B0C"/>
    <w:rsid w:val="00857EC5"/>
    <w:rsid w:val="00860E5D"/>
    <w:rsid w:val="00860E95"/>
    <w:rsid w:val="008611F2"/>
    <w:rsid w:val="0086195B"/>
    <w:rsid w:val="0086256B"/>
    <w:rsid w:val="008637D4"/>
    <w:rsid w:val="00863F92"/>
    <w:rsid w:val="0086478B"/>
    <w:rsid w:val="00864D1A"/>
    <w:rsid w:val="008660EB"/>
    <w:rsid w:val="00866AC3"/>
    <w:rsid w:val="00866AD9"/>
    <w:rsid w:val="0086775D"/>
    <w:rsid w:val="00867CDB"/>
    <w:rsid w:val="008703C5"/>
    <w:rsid w:val="00870947"/>
    <w:rsid w:val="00871563"/>
    <w:rsid w:val="008716E1"/>
    <w:rsid w:val="00871A22"/>
    <w:rsid w:val="008737A1"/>
    <w:rsid w:val="008737C4"/>
    <w:rsid w:val="008743A6"/>
    <w:rsid w:val="00874807"/>
    <w:rsid w:val="008748F2"/>
    <w:rsid w:val="00874D0E"/>
    <w:rsid w:val="008752EE"/>
    <w:rsid w:val="00877BDA"/>
    <w:rsid w:val="008800BC"/>
    <w:rsid w:val="008801D7"/>
    <w:rsid w:val="00882DDC"/>
    <w:rsid w:val="008836D9"/>
    <w:rsid w:val="00883F05"/>
    <w:rsid w:val="00884475"/>
    <w:rsid w:val="008853B3"/>
    <w:rsid w:val="008853FA"/>
    <w:rsid w:val="00885FBA"/>
    <w:rsid w:val="008865DC"/>
    <w:rsid w:val="0088665D"/>
    <w:rsid w:val="00886CC9"/>
    <w:rsid w:val="00887863"/>
    <w:rsid w:val="00890FCD"/>
    <w:rsid w:val="00893D6A"/>
    <w:rsid w:val="00893DE6"/>
    <w:rsid w:val="008944DD"/>
    <w:rsid w:val="00895678"/>
    <w:rsid w:val="008960E6"/>
    <w:rsid w:val="008961D3"/>
    <w:rsid w:val="00896B8B"/>
    <w:rsid w:val="00896D54"/>
    <w:rsid w:val="0089701B"/>
    <w:rsid w:val="008A0FA4"/>
    <w:rsid w:val="008A1014"/>
    <w:rsid w:val="008A14C2"/>
    <w:rsid w:val="008A2469"/>
    <w:rsid w:val="008A277F"/>
    <w:rsid w:val="008A5A12"/>
    <w:rsid w:val="008A6431"/>
    <w:rsid w:val="008A7EA5"/>
    <w:rsid w:val="008A7EE5"/>
    <w:rsid w:val="008B354D"/>
    <w:rsid w:val="008B4BBB"/>
    <w:rsid w:val="008B5A6D"/>
    <w:rsid w:val="008B5C94"/>
    <w:rsid w:val="008B68EA"/>
    <w:rsid w:val="008B6D02"/>
    <w:rsid w:val="008B78FE"/>
    <w:rsid w:val="008B7A99"/>
    <w:rsid w:val="008B7EB4"/>
    <w:rsid w:val="008C13EF"/>
    <w:rsid w:val="008C1C01"/>
    <w:rsid w:val="008C1D3F"/>
    <w:rsid w:val="008C29A7"/>
    <w:rsid w:val="008C3E0A"/>
    <w:rsid w:val="008C4B94"/>
    <w:rsid w:val="008C4F3F"/>
    <w:rsid w:val="008C5E6C"/>
    <w:rsid w:val="008C6582"/>
    <w:rsid w:val="008C72A4"/>
    <w:rsid w:val="008C7330"/>
    <w:rsid w:val="008D0618"/>
    <w:rsid w:val="008D38F4"/>
    <w:rsid w:val="008D40BA"/>
    <w:rsid w:val="008D512A"/>
    <w:rsid w:val="008D54BD"/>
    <w:rsid w:val="008D56A4"/>
    <w:rsid w:val="008D57B2"/>
    <w:rsid w:val="008D76C2"/>
    <w:rsid w:val="008E0764"/>
    <w:rsid w:val="008E0777"/>
    <w:rsid w:val="008E2053"/>
    <w:rsid w:val="008E21A2"/>
    <w:rsid w:val="008E2326"/>
    <w:rsid w:val="008E4C65"/>
    <w:rsid w:val="008E5439"/>
    <w:rsid w:val="008E64C5"/>
    <w:rsid w:val="008E6CCF"/>
    <w:rsid w:val="008E7572"/>
    <w:rsid w:val="008E7EEF"/>
    <w:rsid w:val="008F069F"/>
    <w:rsid w:val="008F0BB2"/>
    <w:rsid w:val="008F1644"/>
    <w:rsid w:val="008F1686"/>
    <w:rsid w:val="008F1876"/>
    <w:rsid w:val="008F219A"/>
    <w:rsid w:val="008F2B95"/>
    <w:rsid w:val="008F2C1D"/>
    <w:rsid w:val="008F32C3"/>
    <w:rsid w:val="008F403A"/>
    <w:rsid w:val="008F4E5A"/>
    <w:rsid w:val="008F50FB"/>
    <w:rsid w:val="008F5383"/>
    <w:rsid w:val="008F53CC"/>
    <w:rsid w:val="008F5870"/>
    <w:rsid w:val="008F601C"/>
    <w:rsid w:val="008F66E4"/>
    <w:rsid w:val="008F76BF"/>
    <w:rsid w:val="008F7751"/>
    <w:rsid w:val="009003F0"/>
    <w:rsid w:val="009005FD"/>
    <w:rsid w:val="00900BCA"/>
    <w:rsid w:val="0090146C"/>
    <w:rsid w:val="009018A2"/>
    <w:rsid w:val="00901BD4"/>
    <w:rsid w:val="00903B89"/>
    <w:rsid w:val="009058A5"/>
    <w:rsid w:val="009066CE"/>
    <w:rsid w:val="00907486"/>
    <w:rsid w:val="009121BF"/>
    <w:rsid w:val="00912D11"/>
    <w:rsid w:val="00913439"/>
    <w:rsid w:val="009135F7"/>
    <w:rsid w:val="00913FF7"/>
    <w:rsid w:val="00914088"/>
    <w:rsid w:val="009140B9"/>
    <w:rsid w:val="00914E51"/>
    <w:rsid w:val="009153DF"/>
    <w:rsid w:val="00915E94"/>
    <w:rsid w:val="0091655D"/>
    <w:rsid w:val="00916968"/>
    <w:rsid w:val="00917A4D"/>
    <w:rsid w:val="00917CF5"/>
    <w:rsid w:val="00921A53"/>
    <w:rsid w:val="00921C04"/>
    <w:rsid w:val="009229C1"/>
    <w:rsid w:val="00924A27"/>
    <w:rsid w:val="00925915"/>
    <w:rsid w:val="0092760B"/>
    <w:rsid w:val="009276AE"/>
    <w:rsid w:val="00927FFE"/>
    <w:rsid w:val="00931B0F"/>
    <w:rsid w:val="009322D8"/>
    <w:rsid w:val="0093293A"/>
    <w:rsid w:val="00932E07"/>
    <w:rsid w:val="009349D9"/>
    <w:rsid w:val="00934D66"/>
    <w:rsid w:val="00934E2E"/>
    <w:rsid w:val="009352C4"/>
    <w:rsid w:val="00935726"/>
    <w:rsid w:val="00935B75"/>
    <w:rsid w:val="00936BA4"/>
    <w:rsid w:val="00936F8E"/>
    <w:rsid w:val="009377C2"/>
    <w:rsid w:val="00940462"/>
    <w:rsid w:val="00941C19"/>
    <w:rsid w:val="009424C7"/>
    <w:rsid w:val="00942578"/>
    <w:rsid w:val="00944C6F"/>
    <w:rsid w:val="00944D1E"/>
    <w:rsid w:val="00946704"/>
    <w:rsid w:val="00946DD4"/>
    <w:rsid w:val="0095031C"/>
    <w:rsid w:val="00951627"/>
    <w:rsid w:val="00954596"/>
    <w:rsid w:val="009546D5"/>
    <w:rsid w:val="0095499A"/>
    <w:rsid w:val="00954ADC"/>
    <w:rsid w:val="00954B68"/>
    <w:rsid w:val="00955AE1"/>
    <w:rsid w:val="00955C09"/>
    <w:rsid w:val="00956607"/>
    <w:rsid w:val="00957550"/>
    <w:rsid w:val="00957668"/>
    <w:rsid w:val="00960B03"/>
    <w:rsid w:val="0096105A"/>
    <w:rsid w:val="009613DE"/>
    <w:rsid w:val="0096182F"/>
    <w:rsid w:val="00961C2A"/>
    <w:rsid w:val="00961FBD"/>
    <w:rsid w:val="00962CC8"/>
    <w:rsid w:val="00963869"/>
    <w:rsid w:val="009639E7"/>
    <w:rsid w:val="00964362"/>
    <w:rsid w:val="009645CA"/>
    <w:rsid w:val="009646BA"/>
    <w:rsid w:val="00964A9A"/>
    <w:rsid w:val="00965068"/>
    <w:rsid w:val="009675F6"/>
    <w:rsid w:val="00971471"/>
    <w:rsid w:val="00972A28"/>
    <w:rsid w:val="009732AD"/>
    <w:rsid w:val="00974218"/>
    <w:rsid w:val="00974DF5"/>
    <w:rsid w:val="00975297"/>
    <w:rsid w:val="0097724A"/>
    <w:rsid w:val="009774D9"/>
    <w:rsid w:val="00980040"/>
    <w:rsid w:val="00980AD9"/>
    <w:rsid w:val="00981459"/>
    <w:rsid w:val="0098174C"/>
    <w:rsid w:val="00982766"/>
    <w:rsid w:val="00983E3A"/>
    <w:rsid w:val="0098482F"/>
    <w:rsid w:val="00984FA7"/>
    <w:rsid w:val="009851EF"/>
    <w:rsid w:val="0098534D"/>
    <w:rsid w:val="0098640D"/>
    <w:rsid w:val="00986AC4"/>
    <w:rsid w:val="00986DBC"/>
    <w:rsid w:val="009875C2"/>
    <w:rsid w:val="00990743"/>
    <w:rsid w:val="009914D2"/>
    <w:rsid w:val="0099161C"/>
    <w:rsid w:val="0099206D"/>
    <w:rsid w:val="00993501"/>
    <w:rsid w:val="00993A42"/>
    <w:rsid w:val="009945FC"/>
    <w:rsid w:val="00994E7E"/>
    <w:rsid w:val="00995DF4"/>
    <w:rsid w:val="009969CF"/>
    <w:rsid w:val="00997C97"/>
    <w:rsid w:val="00997F95"/>
    <w:rsid w:val="009A00DD"/>
    <w:rsid w:val="009A010F"/>
    <w:rsid w:val="009A024D"/>
    <w:rsid w:val="009A0420"/>
    <w:rsid w:val="009A051E"/>
    <w:rsid w:val="009A0D32"/>
    <w:rsid w:val="009A24B8"/>
    <w:rsid w:val="009A35B9"/>
    <w:rsid w:val="009A497A"/>
    <w:rsid w:val="009A54D5"/>
    <w:rsid w:val="009A5759"/>
    <w:rsid w:val="009A5878"/>
    <w:rsid w:val="009A5CBB"/>
    <w:rsid w:val="009A7700"/>
    <w:rsid w:val="009B0123"/>
    <w:rsid w:val="009B0724"/>
    <w:rsid w:val="009B15DF"/>
    <w:rsid w:val="009B1C50"/>
    <w:rsid w:val="009B2794"/>
    <w:rsid w:val="009B3CC7"/>
    <w:rsid w:val="009B4D54"/>
    <w:rsid w:val="009B59E4"/>
    <w:rsid w:val="009B5F23"/>
    <w:rsid w:val="009B7DD5"/>
    <w:rsid w:val="009C1921"/>
    <w:rsid w:val="009C2C3E"/>
    <w:rsid w:val="009C4749"/>
    <w:rsid w:val="009C4D63"/>
    <w:rsid w:val="009C4F10"/>
    <w:rsid w:val="009C4FAB"/>
    <w:rsid w:val="009C5316"/>
    <w:rsid w:val="009C5668"/>
    <w:rsid w:val="009C6033"/>
    <w:rsid w:val="009D07E5"/>
    <w:rsid w:val="009D0A87"/>
    <w:rsid w:val="009D0BCB"/>
    <w:rsid w:val="009D0F04"/>
    <w:rsid w:val="009D246C"/>
    <w:rsid w:val="009D3C18"/>
    <w:rsid w:val="009D663F"/>
    <w:rsid w:val="009D7713"/>
    <w:rsid w:val="009E047C"/>
    <w:rsid w:val="009E1708"/>
    <w:rsid w:val="009E4254"/>
    <w:rsid w:val="009E485D"/>
    <w:rsid w:val="009E5545"/>
    <w:rsid w:val="009E76B6"/>
    <w:rsid w:val="009F0C07"/>
    <w:rsid w:val="009F0CCD"/>
    <w:rsid w:val="009F0EBD"/>
    <w:rsid w:val="009F165F"/>
    <w:rsid w:val="009F1FFC"/>
    <w:rsid w:val="009F21FA"/>
    <w:rsid w:val="009F238A"/>
    <w:rsid w:val="009F3733"/>
    <w:rsid w:val="009F43E5"/>
    <w:rsid w:val="009F46B3"/>
    <w:rsid w:val="009F562C"/>
    <w:rsid w:val="009F5894"/>
    <w:rsid w:val="009F5DFC"/>
    <w:rsid w:val="009F608A"/>
    <w:rsid w:val="009F6724"/>
    <w:rsid w:val="009F6D7A"/>
    <w:rsid w:val="009F79BA"/>
    <w:rsid w:val="00A01718"/>
    <w:rsid w:val="00A02207"/>
    <w:rsid w:val="00A038D8"/>
    <w:rsid w:val="00A06552"/>
    <w:rsid w:val="00A06F33"/>
    <w:rsid w:val="00A073E7"/>
    <w:rsid w:val="00A075B9"/>
    <w:rsid w:val="00A0772A"/>
    <w:rsid w:val="00A07F71"/>
    <w:rsid w:val="00A119B8"/>
    <w:rsid w:val="00A11A16"/>
    <w:rsid w:val="00A12701"/>
    <w:rsid w:val="00A1285A"/>
    <w:rsid w:val="00A12A1A"/>
    <w:rsid w:val="00A12DCB"/>
    <w:rsid w:val="00A15982"/>
    <w:rsid w:val="00A15B02"/>
    <w:rsid w:val="00A16388"/>
    <w:rsid w:val="00A16D69"/>
    <w:rsid w:val="00A17406"/>
    <w:rsid w:val="00A17558"/>
    <w:rsid w:val="00A202FD"/>
    <w:rsid w:val="00A207AF"/>
    <w:rsid w:val="00A21B69"/>
    <w:rsid w:val="00A22CA1"/>
    <w:rsid w:val="00A23650"/>
    <w:rsid w:val="00A237C4"/>
    <w:rsid w:val="00A23B9C"/>
    <w:rsid w:val="00A2481D"/>
    <w:rsid w:val="00A24AF3"/>
    <w:rsid w:val="00A26AFF"/>
    <w:rsid w:val="00A31505"/>
    <w:rsid w:val="00A3188A"/>
    <w:rsid w:val="00A3217D"/>
    <w:rsid w:val="00A325BD"/>
    <w:rsid w:val="00A3378B"/>
    <w:rsid w:val="00A3411B"/>
    <w:rsid w:val="00A34824"/>
    <w:rsid w:val="00A34DB5"/>
    <w:rsid w:val="00A34E02"/>
    <w:rsid w:val="00A35EFF"/>
    <w:rsid w:val="00A3762B"/>
    <w:rsid w:val="00A40F64"/>
    <w:rsid w:val="00A43FF1"/>
    <w:rsid w:val="00A4462A"/>
    <w:rsid w:val="00A44FC6"/>
    <w:rsid w:val="00A45B6A"/>
    <w:rsid w:val="00A4646A"/>
    <w:rsid w:val="00A466B5"/>
    <w:rsid w:val="00A5019D"/>
    <w:rsid w:val="00A50297"/>
    <w:rsid w:val="00A50C06"/>
    <w:rsid w:val="00A51472"/>
    <w:rsid w:val="00A516C2"/>
    <w:rsid w:val="00A51712"/>
    <w:rsid w:val="00A51724"/>
    <w:rsid w:val="00A53E4C"/>
    <w:rsid w:val="00A55A82"/>
    <w:rsid w:val="00A5635B"/>
    <w:rsid w:val="00A61F82"/>
    <w:rsid w:val="00A62A5A"/>
    <w:rsid w:val="00A63E93"/>
    <w:rsid w:val="00A64299"/>
    <w:rsid w:val="00A646C7"/>
    <w:rsid w:val="00A65927"/>
    <w:rsid w:val="00A6609A"/>
    <w:rsid w:val="00A66196"/>
    <w:rsid w:val="00A6665C"/>
    <w:rsid w:val="00A67FEC"/>
    <w:rsid w:val="00A713A5"/>
    <w:rsid w:val="00A71AF2"/>
    <w:rsid w:val="00A72257"/>
    <w:rsid w:val="00A72293"/>
    <w:rsid w:val="00A72823"/>
    <w:rsid w:val="00A72A38"/>
    <w:rsid w:val="00A7327B"/>
    <w:rsid w:val="00A7366E"/>
    <w:rsid w:val="00A73F33"/>
    <w:rsid w:val="00A741C9"/>
    <w:rsid w:val="00A744DB"/>
    <w:rsid w:val="00A75013"/>
    <w:rsid w:val="00A75808"/>
    <w:rsid w:val="00A758B7"/>
    <w:rsid w:val="00A7609C"/>
    <w:rsid w:val="00A80B16"/>
    <w:rsid w:val="00A8111E"/>
    <w:rsid w:val="00A82C01"/>
    <w:rsid w:val="00A83473"/>
    <w:rsid w:val="00A83617"/>
    <w:rsid w:val="00A83A4E"/>
    <w:rsid w:val="00A83EF5"/>
    <w:rsid w:val="00A84069"/>
    <w:rsid w:val="00A85D92"/>
    <w:rsid w:val="00A85DE2"/>
    <w:rsid w:val="00A8729D"/>
    <w:rsid w:val="00A8729F"/>
    <w:rsid w:val="00A9039A"/>
    <w:rsid w:val="00A90D06"/>
    <w:rsid w:val="00A91F1C"/>
    <w:rsid w:val="00A923EA"/>
    <w:rsid w:val="00A92DD6"/>
    <w:rsid w:val="00A936F1"/>
    <w:rsid w:val="00A93852"/>
    <w:rsid w:val="00A94FEE"/>
    <w:rsid w:val="00A95ECA"/>
    <w:rsid w:val="00A97455"/>
    <w:rsid w:val="00A97464"/>
    <w:rsid w:val="00A97DFA"/>
    <w:rsid w:val="00AA02D2"/>
    <w:rsid w:val="00AA1631"/>
    <w:rsid w:val="00AA1F14"/>
    <w:rsid w:val="00AA2258"/>
    <w:rsid w:val="00AA295B"/>
    <w:rsid w:val="00AA3619"/>
    <w:rsid w:val="00AA4728"/>
    <w:rsid w:val="00AA5941"/>
    <w:rsid w:val="00AA5E60"/>
    <w:rsid w:val="00AA671A"/>
    <w:rsid w:val="00AA68A9"/>
    <w:rsid w:val="00AB043C"/>
    <w:rsid w:val="00AB155A"/>
    <w:rsid w:val="00AB24EE"/>
    <w:rsid w:val="00AB2D56"/>
    <w:rsid w:val="00AB3600"/>
    <w:rsid w:val="00AB4CF8"/>
    <w:rsid w:val="00AB5A44"/>
    <w:rsid w:val="00AB66F1"/>
    <w:rsid w:val="00AB76D4"/>
    <w:rsid w:val="00AC0155"/>
    <w:rsid w:val="00AC102F"/>
    <w:rsid w:val="00AC24BB"/>
    <w:rsid w:val="00AC2BED"/>
    <w:rsid w:val="00AC2D7C"/>
    <w:rsid w:val="00AC39F8"/>
    <w:rsid w:val="00AC7122"/>
    <w:rsid w:val="00AC7C5E"/>
    <w:rsid w:val="00AC7CE9"/>
    <w:rsid w:val="00AD1089"/>
    <w:rsid w:val="00AD1364"/>
    <w:rsid w:val="00AD1D33"/>
    <w:rsid w:val="00AD373C"/>
    <w:rsid w:val="00AD461C"/>
    <w:rsid w:val="00AD4FCE"/>
    <w:rsid w:val="00AD5701"/>
    <w:rsid w:val="00AD6254"/>
    <w:rsid w:val="00AD69D4"/>
    <w:rsid w:val="00AD6EFA"/>
    <w:rsid w:val="00AD7541"/>
    <w:rsid w:val="00AD79F8"/>
    <w:rsid w:val="00AE01DD"/>
    <w:rsid w:val="00AE1D85"/>
    <w:rsid w:val="00AE2AFF"/>
    <w:rsid w:val="00AE3093"/>
    <w:rsid w:val="00AE3777"/>
    <w:rsid w:val="00AE3BD9"/>
    <w:rsid w:val="00AE5125"/>
    <w:rsid w:val="00AE57E4"/>
    <w:rsid w:val="00AE5822"/>
    <w:rsid w:val="00AE76D4"/>
    <w:rsid w:val="00AE7849"/>
    <w:rsid w:val="00AF01E5"/>
    <w:rsid w:val="00AF3CFD"/>
    <w:rsid w:val="00AF4E73"/>
    <w:rsid w:val="00AF734A"/>
    <w:rsid w:val="00AF7B87"/>
    <w:rsid w:val="00B002CB"/>
    <w:rsid w:val="00B00B3A"/>
    <w:rsid w:val="00B024FC"/>
    <w:rsid w:val="00B0286C"/>
    <w:rsid w:val="00B02B4A"/>
    <w:rsid w:val="00B043D8"/>
    <w:rsid w:val="00B04B6C"/>
    <w:rsid w:val="00B0558E"/>
    <w:rsid w:val="00B0799A"/>
    <w:rsid w:val="00B10B48"/>
    <w:rsid w:val="00B10D66"/>
    <w:rsid w:val="00B1275C"/>
    <w:rsid w:val="00B129BF"/>
    <w:rsid w:val="00B12E8F"/>
    <w:rsid w:val="00B12F52"/>
    <w:rsid w:val="00B1350C"/>
    <w:rsid w:val="00B14AA0"/>
    <w:rsid w:val="00B14D53"/>
    <w:rsid w:val="00B15F0A"/>
    <w:rsid w:val="00B16366"/>
    <w:rsid w:val="00B169F2"/>
    <w:rsid w:val="00B17889"/>
    <w:rsid w:val="00B17D35"/>
    <w:rsid w:val="00B201F2"/>
    <w:rsid w:val="00B206C2"/>
    <w:rsid w:val="00B21F07"/>
    <w:rsid w:val="00B22246"/>
    <w:rsid w:val="00B229B1"/>
    <w:rsid w:val="00B23F84"/>
    <w:rsid w:val="00B2480E"/>
    <w:rsid w:val="00B259E3"/>
    <w:rsid w:val="00B275DB"/>
    <w:rsid w:val="00B31130"/>
    <w:rsid w:val="00B3244D"/>
    <w:rsid w:val="00B32A0E"/>
    <w:rsid w:val="00B33132"/>
    <w:rsid w:val="00B33F6A"/>
    <w:rsid w:val="00B36B64"/>
    <w:rsid w:val="00B3733F"/>
    <w:rsid w:val="00B40727"/>
    <w:rsid w:val="00B40E85"/>
    <w:rsid w:val="00B41397"/>
    <w:rsid w:val="00B4238B"/>
    <w:rsid w:val="00B42EFB"/>
    <w:rsid w:val="00B4408D"/>
    <w:rsid w:val="00B45E0C"/>
    <w:rsid w:val="00B465AE"/>
    <w:rsid w:val="00B468D0"/>
    <w:rsid w:val="00B513E9"/>
    <w:rsid w:val="00B5154F"/>
    <w:rsid w:val="00B52A41"/>
    <w:rsid w:val="00B52C9B"/>
    <w:rsid w:val="00B53330"/>
    <w:rsid w:val="00B53501"/>
    <w:rsid w:val="00B5350D"/>
    <w:rsid w:val="00B53D58"/>
    <w:rsid w:val="00B542F3"/>
    <w:rsid w:val="00B54E1A"/>
    <w:rsid w:val="00B565AD"/>
    <w:rsid w:val="00B56EE9"/>
    <w:rsid w:val="00B56F98"/>
    <w:rsid w:val="00B61BE3"/>
    <w:rsid w:val="00B61DCF"/>
    <w:rsid w:val="00B627A6"/>
    <w:rsid w:val="00B62F4A"/>
    <w:rsid w:val="00B63570"/>
    <w:rsid w:val="00B63717"/>
    <w:rsid w:val="00B64909"/>
    <w:rsid w:val="00B64A83"/>
    <w:rsid w:val="00B6591C"/>
    <w:rsid w:val="00B65FF5"/>
    <w:rsid w:val="00B66A98"/>
    <w:rsid w:val="00B66EA1"/>
    <w:rsid w:val="00B673FD"/>
    <w:rsid w:val="00B70C21"/>
    <w:rsid w:val="00B70E77"/>
    <w:rsid w:val="00B714B6"/>
    <w:rsid w:val="00B7163A"/>
    <w:rsid w:val="00B71694"/>
    <w:rsid w:val="00B71D22"/>
    <w:rsid w:val="00B71E33"/>
    <w:rsid w:val="00B71FAE"/>
    <w:rsid w:val="00B757BB"/>
    <w:rsid w:val="00B76EB1"/>
    <w:rsid w:val="00B770EA"/>
    <w:rsid w:val="00B7727F"/>
    <w:rsid w:val="00B77A2D"/>
    <w:rsid w:val="00B8076E"/>
    <w:rsid w:val="00B81352"/>
    <w:rsid w:val="00B8190C"/>
    <w:rsid w:val="00B82EC5"/>
    <w:rsid w:val="00B83FD4"/>
    <w:rsid w:val="00B8415C"/>
    <w:rsid w:val="00B844BF"/>
    <w:rsid w:val="00B84A11"/>
    <w:rsid w:val="00B854A9"/>
    <w:rsid w:val="00B863E1"/>
    <w:rsid w:val="00B87C9B"/>
    <w:rsid w:val="00B91DDD"/>
    <w:rsid w:val="00B93ACC"/>
    <w:rsid w:val="00B93B47"/>
    <w:rsid w:val="00B945B2"/>
    <w:rsid w:val="00B947A7"/>
    <w:rsid w:val="00B969FC"/>
    <w:rsid w:val="00B97893"/>
    <w:rsid w:val="00B97CC0"/>
    <w:rsid w:val="00BA2F60"/>
    <w:rsid w:val="00BA438D"/>
    <w:rsid w:val="00BA56CA"/>
    <w:rsid w:val="00BA58BC"/>
    <w:rsid w:val="00BA68C0"/>
    <w:rsid w:val="00BB0467"/>
    <w:rsid w:val="00BB0825"/>
    <w:rsid w:val="00BB1C55"/>
    <w:rsid w:val="00BB27F4"/>
    <w:rsid w:val="00BB2C96"/>
    <w:rsid w:val="00BB3285"/>
    <w:rsid w:val="00BB3A18"/>
    <w:rsid w:val="00BB3DCA"/>
    <w:rsid w:val="00BB6DA7"/>
    <w:rsid w:val="00BB72B3"/>
    <w:rsid w:val="00BB7B20"/>
    <w:rsid w:val="00BB7C16"/>
    <w:rsid w:val="00BC0610"/>
    <w:rsid w:val="00BC1B8D"/>
    <w:rsid w:val="00BC286C"/>
    <w:rsid w:val="00BC32E4"/>
    <w:rsid w:val="00BC3C73"/>
    <w:rsid w:val="00BC7E1C"/>
    <w:rsid w:val="00BD0FF6"/>
    <w:rsid w:val="00BD2801"/>
    <w:rsid w:val="00BD2A56"/>
    <w:rsid w:val="00BD2DDD"/>
    <w:rsid w:val="00BD2F1D"/>
    <w:rsid w:val="00BD3295"/>
    <w:rsid w:val="00BD37A3"/>
    <w:rsid w:val="00BD3D97"/>
    <w:rsid w:val="00BD50E6"/>
    <w:rsid w:val="00BD5CD1"/>
    <w:rsid w:val="00BE088E"/>
    <w:rsid w:val="00BE1196"/>
    <w:rsid w:val="00BE1811"/>
    <w:rsid w:val="00BE1884"/>
    <w:rsid w:val="00BE19EB"/>
    <w:rsid w:val="00BE2EA8"/>
    <w:rsid w:val="00BE3956"/>
    <w:rsid w:val="00BE523A"/>
    <w:rsid w:val="00BE607E"/>
    <w:rsid w:val="00BE69CC"/>
    <w:rsid w:val="00BE7379"/>
    <w:rsid w:val="00BF0390"/>
    <w:rsid w:val="00BF067B"/>
    <w:rsid w:val="00BF2266"/>
    <w:rsid w:val="00BF2E6A"/>
    <w:rsid w:val="00BF4C14"/>
    <w:rsid w:val="00BF57D2"/>
    <w:rsid w:val="00BF62B5"/>
    <w:rsid w:val="00BF6B2D"/>
    <w:rsid w:val="00BF778A"/>
    <w:rsid w:val="00BF7A09"/>
    <w:rsid w:val="00BF7B32"/>
    <w:rsid w:val="00BF7F8E"/>
    <w:rsid w:val="00C006A0"/>
    <w:rsid w:val="00C01583"/>
    <w:rsid w:val="00C03EFA"/>
    <w:rsid w:val="00C04A43"/>
    <w:rsid w:val="00C05033"/>
    <w:rsid w:val="00C052AD"/>
    <w:rsid w:val="00C056D9"/>
    <w:rsid w:val="00C0584B"/>
    <w:rsid w:val="00C058D9"/>
    <w:rsid w:val="00C05C40"/>
    <w:rsid w:val="00C0618D"/>
    <w:rsid w:val="00C07F38"/>
    <w:rsid w:val="00C10826"/>
    <w:rsid w:val="00C10A6E"/>
    <w:rsid w:val="00C11163"/>
    <w:rsid w:val="00C1177B"/>
    <w:rsid w:val="00C1225A"/>
    <w:rsid w:val="00C12A0E"/>
    <w:rsid w:val="00C13314"/>
    <w:rsid w:val="00C144B6"/>
    <w:rsid w:val="00C14CB0"/>
    <w:rsid w:val="00C1522A"/>
    <w:rsid w:val="00C16D18"/>
    <w:rsid w:val="00C176E9"/>
    <w:rsid w:val="00C17AC8"/>
    <w:rsid w:val="00C17B8A"/>
    <w:rsid w:val="00C17F0B"/>
    <w:rsid w:val="00C20791"/>
    <w:rsid w:val="00C20B57"/>
    <w:rsid w:val="00C21321"/>
    <w:rsid w:val="00C22121"/>
    <w:rsid w:val="00C22685"/>
    <w:rsid w:val="00C2349B"/>
    <w:rsid w:val="00C23A53"/>
    <w:rsid w:val="00C24894"/>
    <w:rsid w:val="00C257B4"/>
    <w:rsid w:val="00C26778"/>
    <w:rsid w:val="00C27307"/>
    <w:rsid w:val="00C27F77"/>
    <w:rsid w:val="00C30CA5"/>
    <w:rsid w:val="00C30F9E"/>
    <w:rsid w:val="00C31BE6"/>
    <w:rsid w:val="00C3338D"/>
    <w:rsid w:val="00C337F4"/>
    <w:rsid w:val="00C34695"/>
    <w:rsid w:val="00C34FC4"/>
    <w:rsid w:val="00C3733F"/>
    <w:rsid w:val="00C378DC"/>
    <w:rsid w:val="00C40669"/>
    <w:rsid w:val="00C40828"/>
    <w:rsid w:val="00C41126"/>
    <w:rsid w:val="00C411AB"/>
    <w:rsid w:val="00C41AFD"/>
    <w:rsid w:val="00C41DB8"/>
    <w:rsid w:val="00C423BC"/>
    <w:rsid w:val="00C44067"/>
    <w:rsid w:val="00C44EBB"/>
    <w:rsid w:val="00C4682D"/>
    <w:rsid w:val="00C474F7"/>
    <w:rsid w:val="00C47D23"/>
    <w:rsid w:val="00C47E35"/>
    <w:rsid w:val="00C50BF5"/>
    <w:rsid w:val="00C519C1"/>
    <w:rsid w:val="00C51AB4"/>
    <w:rsid w:val="00C52392"/>
    <w:rsid w:val="00C53190"/>
    <w:rsid w:val="00C5321A"/>
    <w:rsid w:val="00C53F5B"/>
    <w:rsid w:val="00C55ECB"/>
    <w:rsid w:val="00C566BB"/>
    <w:rsid w:val="00C568B1"/>
    <w:rsid w:val="00C6014E"/>
    <w:rsid w:val="00C60458"/>
    <w:rsid w:val="00C60B0A"/>
    <w:rsid w:val="00C6265E"/>
    <w:rsid w:val="00C62C9E"/>
    <w:rsid w:val="00C63405"/>
    <w:rsid w:val="00C63855"/>
    <w:rsid w:val="00C63C31"/>
    <w:rsid w:val="00C63CFB"/>
    <w:rsid w:val="00C6458A"/>
    <w:rsid w:val="00C647BE"/>
    <w:rsid w:val="00C64F89"/>
    <w:rsid w:val="00C65921"/>
    <w:rsid w:val="00C661E3"/>
    <w:rsid w:val="00C6721B"/>
    <w:rsid w:val="00C67BDA"/>
    <w:rsid w:val="00C67C40"/>
    <w:rsid w:val="00C71350"/>
    <w:rsid w:val="00C716B9"/>
    <w:rsid w:val="00C7318A"/>
    <w:rsid w:val="00C73394"/>
    <w:rsid w:val="00C73E6D"/>
    <w:rsid w:val="00C746D3"/>
    <w:rsid w:val="00C74AA5"/>
    <w:rsid w:val="00C74D24"/>
    <w:rsid w:val="00C75C40"/>
    <w:rsid w:val="00C7608A"/>
    <w:rsid w:val="00C76933"/>
    <w:rsid w:val="00C76C1A"/>
    <w:rsid w:val="00C76D36"/>
    <w:rsid w:val="00C77375"/>
    <w:rsid w:val="00C77A09"/>
    <w:rsid w:val="00C809D0"/>
    <w:rsid w:val="00C81589"/>
    <w:rsid w:val="00C84841"/>
    <w:rsid w:val="00C84BE1"/>
    <w:rsid w:val="00C85DDE"/>
    <w:rsid w:val="00C86DD7"/>
    <w:rsid w:val="00C902AF"/>
    <w:rsid w:val="00C91050"/>
    <w:rsid w:val="00C916B7"/>
    <w:rsid w:val="00C930FC"/>
    <w:rsid w:val="00C94956"/>
    <w:rsid w:val="00C95B7B"/>
    <w:rsid w:val="00C96633"/>
    <w:rsid w:val="00C96955"/>
    <w:rsid w:val="00C97634"/>
    <w:rsid w:val="00C97B67"/>
    <w:rsid w:val="00CA04A3"/>
    <w:rsid w:val="00CA1AF7"/>
    <w:rsid w:val="00CA2B21"/>
    <w:rsid w:val="00CA2D59"/>
    <w:rsid w:val="00CA2F99"/>
    <w:rsid w:val="00CA31AB"/>
    <w:rsid w:val="00CA3442"/>
    <w:rsid w:val="00CA59CD"/>
    <w:rsid w:val="00CA6C02"/>
    <w:rsid w:val="00CA78E9"/>
    <w:rsid w:val="00CA7A60"/>
    <w:rsid w:val="00CA7D48"/>
    <w:rsid w:val="00CB0DBC"/>
    <w:rsid w:val="00CB1ECF"/>
    <w:rsid w:val="00CB4B6D"/>
    <w:rsid w:val="00CB564C"/>
    <w:rsid w:val="00CB7613"/>
    <w:rsid w:val="00CC01B6"/>
    <w:rsid w:val="00CC01B8"/>
    <w:rsid w:val="00CC034C"/>
    <w:rsid w:val="00CC06AF"/>
    <w:rsid w:val="00CC06F1"/>
    <w:rsid w:val="00CC0A58"/>
    <w:rsid w:val="00CC1710"/>
    <w:rsid w:val="00CC373C"/>
    <w:rsid w:val="00CC621B"/>
    <w:rsid w:val="00CC6950"/>
    <w:rsid w:val="00CC7ECD"/>
    <w:rsid w:val="00CD0031"/>
    <w:rsid w:val="00CD065B"/>
    <w:rsid w:val="00CD0BA0"/>
    <w:rsid w:val="00CD0C69"/>
    <w:rsid w:val="00CD22AD"/>
    <w:rsid w:val="00CD3621"/>
    <w:rsid w:val="00CD40B0"/>
    <w:rsid w:val="00CD56FB"/>
    <w:rsid w:val="00CD6878"/>
    <w:rsid w:val="00CD6957"/>
    <w:rsid w:val="00CE0480"/>
    <w:rsid w:val="00CE0CB7"/>
    <w:rsid w:val="00CE0FDD"/>
    <w:rsid w:val="00CE1AE2"/>
    <w:rsid w:val="00CE2279"/>
    <w:rsid w:val="00CE23B6"/>
    <w:rsid w:val="00CE3047"/>
    <w:rsid w:val="00CE3FDE"/>
    <w:rsid w:val="00CE4810"/>
    <w:rsid w:val="00CE49EC"/>
    <w:rsid w:val="00CE4C5C"/>
    <w:rsid w:val="00CE51AB"/>
    <w:rsid w:val="00CE6920"/>
    <w:rsid w:val="00CF0360"/>
    <w:rsid w:val="00CF040C"/>
    <w:rsid w:val="00CF18A8"/>
    <w:rsid w:val="00CF21FE"/>
    <w:rsid w:val="00CF228D"/>
    <w:rsid w:val="00CF30DA"/>
    <w:rsid w:val="00CF3B53"/>
    <w:rsid w:val="00CF3EFC"/>
    <w:rsid w:val="00CF3FAC"/>
    <w:rsid w:val="00CF4CC2"/>
    <w:rsid w:val="00CF5473"/>
    <w:rsid w:val="00CF5D6D"/>
    <w:rsid w:val="00CF6470"/>
    <w:rsid w:val="00CF7E90"/>
    <w:rsid w:val="00D01D14"/>
    <w:rsid w:val="00D0296C"/>
    <w:rsid w:val="00D03125"/>
    <w:rsid w:val="00D0341A"/>
    <w:rsid w:val="00D03982"/>
    <w:rsid w:val="00D040AF"/>
    <w:rsid w:val="00D040BF"/>
    <w:rsid w:val="00D071A2"/>
    <w:rsid w:val="00D07A6A"/>
    <w:rsid w:val="00D11E82"/>
    <w:rsid w:val="00D1266F"/>
    <w:rsid w:val="00D13685"/>
    <w:rsid w:val="00D13998"/>
    <w:rsid w:val="00D148B8"/>
    <w:rsid w:val="00D14B24"/>
    <w:rsid w:val="00D15F23"/>
    <w:rsid w:val="00D16193"/>
    <w:rsid w:val="00D16A0D"/>
    <w:rsid w:val="00D171DE"/>
    <w:rsid w:val="00D2038E"/>
    <w:rsid w:val="00D21F68"/>
    <w:rsid w:val="00D22050"/>
    <w:rsid w:val="00D22F96"/>
    <w:rsid w:val="00D23A48"/>
    <w:rsid w:val="00D2457F"/>
    <w:rsid w:val="00D24B5B"/>
    <w:rsid w:val="00D24F0A"/>
    <w:rsid w:val="00D2548B"/>
    <w:rsid w:val="00D26607"/>
    <w:rsid w:val="00D26995"/>
    <w:rsid w:val="00D278C7"/>
    <w:rsid w:val="00D27CE1"/>
    <w:rsid w:val="00D30058"/>
    <w:rsid w:val="00D30604"/>
    <w:rsid w:val="00D30890"/>
    <w:rsid w:val="00D30DEF"/>
    <w:rsid w:val="00D313B9"/>
    <w:rsid w:val="00D320DB"/>
    <w:rsid w:val="00D321C0"/>
    <w:rsid w:val="00D3349B"/>
    <w:rsid w:val="00D343F3"/>
    <w:rsid w:val="00D344A9"/>
    <w:rsid w:val="00D357F4"/>
    <w:rsid w:val="00D36030"/>
    <w:rsid w:val="00D36B48"/>
    <w:rsid w:val="00D36E87"/>
    <w:rsid w:val="00D37147"/>
    <w:rsid w:val="00D37DBA"/>
    <w:rsid w:val="00D37ECA"/>
    <w:rsid w:val="00D4042F"/>
    <w:rsid w:val="00D409EA"/>
    <w:rsid w:val="00D40D84"/>
    <w:rsid w:val="00D40E9B"/>
    <w:rsid w:val="00D41A46"/>
    <w:rsid w:val="00D4304F"/>
    <w:rsid w:val="00D432A9"/>
    <w:rsid w:val="00D43A41"/>
    <w:rsid w:val="00D442E9"/>
    <w:rsid w:val="00D447FC"/>
    <w:rsid w:val="00D453ED"/>
    <w:rsid w:val="00D4569F"/>
    <w:rsid w:val="00D45753"/>
    <w:rsid w:val="00D46905"/>
    <w:rsid w:val="00D46BE0"/>
    <w:rsid w:val="00D504D9"/>
    <w:rsid w:val="00D51EA1"/>
    <w:rsid w:val="00D5267A"/>
    <w:rsid w:val="00D5555E"/>
    <w:rsid w:val="00D55FE9"/>
    <w:rsid w:val="00D575CC"/>
    <w:rsid w:val="00D60016"/>
    <w:rsid w:val="00D6104A"/>
    <w:rsid w:val="00D61C57"/>
    <w:rsid w:val="00D61E70"/>
    <w:rsid w:val="00D62C38"/>
    <w:rsid w:val="00D63C07"/>
    <w:rsid w:val="00D646E9"/>
    <w:rsid w:val="00D65015"/>
    <w:rsid w:val="00D651EB"/>
    <w:rsid w:val="00D66303"/>
    <w:rsid w:val="00D667E6"/>
    <w:rsid w:val="00D66AD6"/>
    <w:rsid w:val="00D66CEE"/>
    <w:rsid w:val="00D67B52"/>
    <w:rsid w:val="00D70941"/>
    <w:rsid w:val="00D71A43"/>
    <w:rsid w:val="00D71F79"/>
    <w:rsid w:val="00D73FA6"/>
    <w:rsid w:val="00D741A2"/>
    <w:rsid w:val="00D74F3C"/>
    <w:rsid w:val="00D75581"/>
    <w:rsid w:val="00D75671"/>
    <w:rsid w:val="00D810C0"/>
    <w:rsid w:val="00D81780"/>
    <w:rsid w:val="00D81D36"/>
    <w:rsid w:val="00D842A2"/>
    <w:rsid w:val="00D84B97"/>
    <w:rsid w:val="00D856A0"/>
    <w:rsid w:val="00D858DF"/>
    <w:rsid w:val="00D866C6"/>
    <w:rsid w:val="00D8676D"/>
    <w:rsid w:val="00D86C90"/>
    <w:rsid w:val="00D90526"/>
    <w:rsid w:val="00D90D01"/>
    <w:rsid w:val="00D913E5"/>
    <w:rsid w:val="00D91AEA"/>
    <w:rsid w:val="00D9238C"/>
    <w:rsid w:val="00D92D9C"/>
    <w:rsid w:val="00D9393D"/>
    <w:rsid w:val="00D93E72"/>
    <w:rsid w:val="00D9453A"/>
    <w:rsid w:val="00D94E06"/>
    <w:rsid w:val="00D95F35"/>
    <w:rsid w:val="00D96BC1"/>
    <w:rsid w:val="00DA0E51"/>
    <w:rsid w:val="00DA154F"/>
    <w:rsid w:val="00DA328C"/>
    <w:rsid w:val="00DA39F9"/>
    <w:rsid w:val="00DA4347"/>
    <w:rsid w:val="00DA49B8"/>
    <w:rsid w:val="00DA4D8A"/>
    <w:rsid w:val="00DA554E"/>
    <w:rsid w:val="00DA79AB"/>
    <w:rsid w:val="00DA7D0D"/>
    <w:rsid w:val="00DB0C07"/>
    <w:rsid w:val="00DB105A"/>
    <w:rsid w:val="00DB2DE0"/>
    <w:rsid w:val="00DB2EE1"/>
    <w:rsid w:val="00DB3664"/>
    <w:rsid w:val="00DB3A0D"/>
    <w:rsid w:val="00DB4754"/>
    <w:rsid w:val="00DB4B56"/>
    <w:rsid w:val="00DB4DE0"/>
    <w:rsid w:val="00DB6184"/>
    <w:rsid w:val="00DB654C"/>
    <w:rsid w:val="00DB7108"/>
    <w:rsid w:val="00DC10BE"/>
    <w:rsid w:val="00DC123D"/>
    <w:rsid w:val="00DC17E0"/>
    <w:rsid w:val="00DC2AD4"/>
    <w:rsid w:val="00DC3F24"/>
    <w:rsid w:val="00DC45C7"/>
    <w:rsid w:val="00DC515E"/>
    <w:rsid w:val="00DC54EA"/>
    <w:rsid w:val="00DC5F57"/>
    <w:rsid w:val="00DC6968"/>
    <w:rsid w:val="00DC6D34"/>
    <w:rsid w:val="00DD2A98"/>
    <w:rsid w:val="00DD4788"/>
    <w:rsid w:val="00DD478D"/>
    <w:rsid w:val="00DD5FAE"/>
    <w:rsid w:val="00DD6B6E"/>
    <w:rsid w:val="00DD7D89"/>
    <w:rsid w:val="00DE01A5"/>
    <w:rsid w:val="00DE01C0"/>
    <w:rsid w:val="00DE1B9B"/>
    <w:rsid w:val="00DE1E1E"/>
    <w:rsid w:val="00DE2BD0"/>
    <w:rsid w:val="00DE2D87"/>
    <w:rsid w:val="00DE3192"/>
    <w:rsid w:val="00DE32C5"/>
    <w:rsid w:val="00DE4DBF"/>
    <w:rsid w:val="00DE7290"/>
    <w:rsid w:val="00DE745C"/>
    <w:rsid w:val="00DF00CA"/>
    <w:rsid w:val="00DF03CF"/>
    <w:rsid w:val="00DF0B14"/>
    <w:rsid w:val="00DF1101"/>
    <w:rsid w:val="00DF40D8"/>
    <w:rsid w:val="00DF4737"/>
    <w:rsid w:val="00DF532E"/>
    <w:rsid w:val="00DF6B8A"/>
    <w:rsid w:val="00DF701B"/>
    <w:rsid w:val="00E00247"/>
    <w:rsid w:val="00E0055B"/>
    <w:rsid w:val="00E007B1"/>
    <w:rsid w:val="00E00CAB"/>
    <w:rsid w:val="00E02AE7"/>
    <w:rsid w:val="00E032B6"/>
    <w:rsid w:val="00E03EF0"/>
    <w:rsid w:val="00E049A0"/>
    <w:rsid w:val="00E04AA9"/>
    <w:rsid w:val="00E059B4"/>
    <w:rsid w:val="00E05D2B"/>
    <w:rsid w:val="00E062E3"/>
    <w:rsid w:val="00E06767"/>
    <w:rsid w:val="00E10D68"/>
    <w:rsid w:val="00E12D93"/>
    <w:rsid w:val="00E14573"/>
    <w:rsid w:val="00E1631C"/>
    <w:rsid w:val="00E177B9"/>
    <w:rsid w:val="00E2021A"/>
    <w:rsid w:val="00E20DF0"/>
    <w:rsid w:val="00E2145A"/>
    <w:rsid w:val="00E21FFC"/>
    <w:rsid w:val="00E22891"/>
    <w:rsid w:val="00E23360"/>
    <w:rsid w:val="00E2348A"/>
    <w:rsid w:val="00E24136"/>
    <w:rsid w:val="00E25CCF"/>
    <w:rsid w:val="00E272C1"/>
    <w:rsid w:val="00E27D7D"/>
    <w:rsid w:val="00E30FA8"/>
    <w:rsid w:val="00E317EC"/>
    <w:rsid w:val="00E3287D"/>
    <w:rsid w:val="00E335A3"/>
    <w:rsid w:val="00E336E2"/>
    <w:rsid w:val="00E34951"/>
    <w:rsid w:val="00E35255"/>
    <w:rsid w:val="00E3550D"/>
    <w:rsid w:val="00E35C66"/>
    <w:rsid w:val="00E360E0"/>
    <w:rsid w:val="00E365F8"/>
    <w:rsid w:val="00E40351"/>
    <w:rsid w:val="00E40CEC"/>
    <w:rsid w:val="00E43ADC"/>
    <w:rsid w:val="00E443F6"/>
    <w:rsid w:val="00E46B9C"/>
    <w:rsid w:val="00E47371"/>
    <w:rsid w:val="00E47ACE"/>
    <w:rsid w:val="00E5126A"/>
    <w:rsid w:val="00E51981"/>
    <w:rsid w:val="00E51D14"/>
    <w:rsid w:val="00E521DB"/>
    <w:rsid w:val="00E52F16"/>
    <w:rsid w:val="00E53AA6"/>
    <w:rsid w:val="00E53B2F"/>
    <w:rsid w:val="00E56BD0"/>
    <w:rsid w:val="00E574DC"/>
    <w:rsid w:val="00E5770E"/>
    <w:rsid w:val="00E577D8"/>
    <w:rsid w:val="00E57F30"/>
    <w:rsid w:val="00E602F0"/>
    <w:rsid w:val="00E6089B"/>
    <w:rsid w:val="00E60935"/>
    <w:rsid w:val="00E616EF"/>
    <w:rsid w:val="00E61B76"/>
    <w:rsid w:val="00E625F0"/>
    <w:rsid w:val="00E63C6B"/>
    <w:rsid w:val="00E63D9B"/>
    <w:rsid w:val="00E651AB"/>
    <w:rsid w:val="00E651F1"/>
    <w:rsid w:val="00E65C51"/>
    <w:rsid w:val="00E669BA"/>
    <w:rsid w:val="00E66E1C"/>
    <w:rsid w:val="00E671CD"/>
    <w:rsid w:val="00E70186"/>
    <w:rsid w:val="00E701EA"/>
    <w:rsid w:val="00E70667"/>
    <w:rsid w:val="00E70C9E"/>
    <w:rsid w:val="00E712B3"/>
    <w:rsid w:val="00E71B00"/>
    <w:rsid w:val="00E72B18"/>
    <w:rsid w:val="00E7427E"/>
    <w:rsid w:val="00E74849"/>
    <w:rsid w:val="00E755E1"/>
    <w:rsid w:val="00E764AB"/>
    <w:rsid w:val="00E76C65"/>
    <w:rsid w:val="00E77F2C"/>
    <w:rsid w:val="00E804EA"/>
    <w:rsid w:val="00E80AAD"/>
    <w:rsid w:val="00E80DA4"/>
    <w:rsid w:val="00E8104E"/>
    <w:rsid w:val="00E81400"/>
    <w:rsid w:val="00E817B6"/>
    <w:rsid w:val="00E822D5"/>
    <w:rsid w:val="00E82612"/>
    <w:rsid w:val="00E85725"/>
    <w:rsid w:val="00E86251"/>
    <w:rsid w:val="00E863A1"/>
    <w:rsid w:val="00E86E9F"/>
    <w:rsid w:val="00E9223C"/>
    <w:rsid w:val="00E924AD"/>
    <w:rsid w:val="00E92769"/>
    <w:rsid w:val="00E92CE2"/>
    <w:rsid w:val="00E930B7"/>
    <w:rsid w:val="00E93D08"/>
    <w:rsid w:val="00E96716"/>
    <w:rsid w:val="00EA0257"/>
    <w:rsid w:val="00EA0C35"/>
    <w:rsid w:val="00EA1206"/>
    <w:rsid w:val="00EA182E"/>
    <w:rsid w:val="00EA19F8"/>
    <w:rsid w:val="00EA2208"/>
    <w:rsid w:val="00EA2574"/>
    <w:rsid w:val="00EA341B"/>
    <w:rsid w:val="00EA47F1"/>
    <w:rsid w:val="00EA4D29"/>
    <w:rsid w:val="00EA602C"/>
    <w:rsid w:val="00EA6C61"/>
    <w:rsid w:val="00EA6D53"/>
    <w:rsid w:val="00EA722E"/>
    <w:rsid w:val="00EA7FEB"/>
    <w:rsid w:val="00EB0656"/>
    <w:rsid w:val="00EB190B"/>
    <w:rsid w:val="00EB1B6D"/>
    <w:rsid w:val="00EB1CB3"/>
    <w:rsid w:val="00EB1F08"/>
    <w:rsid w:val="00EB2C11"/>
    <w:rsid w:val="00EB3769"/>
    <w:rsid w:val="00EB3940"/>
    <w:rsid w:val="00EB4B67"/>
    <w:rsid w:val="00EB5CCE"/>
    <w:rsid w:val="00EB6317"/>
    <w:rsid w:val="00EB65E9"/>
    <w:rsid w:val="00EC1AB8"/>
    <w:rsid w:val="00EC2B62"/>
    <w:rsid w:val="00EC2BA7"/>
    <w:rsid w:val="00EC4164"/>
    <w:rsid w:val="00EC46DB"/>
    <w:rsid w:val="00EC56B2"/>
    <w:rsid w:val="00EC60D3"/>
    <w:rsid w:val="00EC6D0C"/>
    <w:rsid w:val="00EC6D9A"/>
    <w:rsid w:val="00EC7635"/>
    <w:rsid w:val="00ED0492"/>
    <w:rsid w:val="00ED06B1"/>
    <w:rsid w:val="00ED1397"/>
    <w:rsid w:val="00ED1A24"/>
    <w:rsid w:val="00ED2072"/>
    <w:rsid w:val="00ED3AFB"/>
    <w:rsid w:val="00ED42B3"/>
    <w:rsid w:val="00ED4F05"/>
    <w:rsid w:val="00ED5F1B"/>
    <w:rsid w:val="00ED72CE"/>
    <w:rsid w:val="00ED7BB9"/>
    <w:rsid w:val="00EE086C"/>
    <w:rsid w:val="00EE3803"/>
    <w:rsid w:val="00EE3A64"/>
    <w:rsid w:val="00EE566A"/>
    <w:rsid w:val="00EE6D96"/>
    <w:rsid w:val="00EE7749"/>
    <w:rsid w:val="00EE7DCC"/>
    <w:rsid w:val="00EF0E56"/>
    <w:rsid w:val="00EF0FF5"/>
    <w:rsid w:val="00EF2925"/>
    <w:rsid w:val="00EF29D1"/>
    <w:rsid w:val="00EF2E2E"/>
    <w:rsid w:val="00EF3944"/>
    <w:rsid w:val="00EF3C75"/>
    <w:rsid w:val="00EF3E03"/>
    <w:rsid w:val="00EF47D5"/>
    <w:rsid w:val="00EF49CF"/>
    <w:rsid w:val="00EF51A0"/>
    <w:rsid w:val="00EF565B"/>
    <w:rsid w:val="00EF5809"/>
    <w:rsid w:val="00EF5C2F"/>
    <w:rsid w:val="00EF72B4"/>
    <w:rsid w:val="00F02141"/>
    <w:rsid w:val="00F0402C"/>
    <w:rsid w:val="00F04440"/>
    <w:rsid w:val="00F04680"/>
    <w:rsid w:val="00F04689"/>
    <w:rsid w:val="00F0564C"/>
    <w:rsid w:val="00F05C22"/>
    <w:rsid w:val="00F06733"/>
    <w:rsid w:val="00F073FC"/>
    <w:rsid w:val="00F073FE"/>
    <w:rsid w:val="00F075AF"/>
    <w:rsid w:val="00F07971"/>
    <w:rsid w:val="00F109EE"/>
    <w:rsid w:val="00F11E73"/>
    <w:rsid w:val="00F11F4B"/>
    <w:rsid w:val="00F12745"/>
    <w:rsid w:val="00F12CF6"/>
    <w:rsid w:val="00F138F4"/>
    <w:rsid w:val="00F13F48"/>
    <w:rsid w:val="00F14602"/>
    <w:rsid w:val="00F15B28"/>
    <w:rsid w:val="00F16BC0"/>
    <w:rsid w:val="00F175DE"/>
    <w:rsid w:val="00F20479"/>
    <w:rsid w:val="00F20EC0"/>
    <w:rsid w:val="00F2338C"/>
    <w:rsid w:val="00F2445A"/>
    <w:rsid w:val="00F25B8D"/>
    <w:rsid w:val="00F30A71"/>
    <w:rsid w:val="00F30ADB"/>
    <w:rsid w:val="00F312DD"/>
    <w:rsid w:val="00F32368"/>
    <w:rsid w:val="00F332A2"/>
    <w:rsid w:val="00F3347C"/>
    <w:rsid w:val="00F34326"/>
    <w:rsid w:val="00F34443"/>
    <w:rsid w:val="00F363C7"/>
    <w:rsid w:val="00F37C05"/>
    <w:rsid w:val="00F4634E"/>
    <w:rsid w:val="00F466CF"/>
    <w:rsid w:val="00F47003"/>
    <w:rsid w:val="00F4757B"/>
    <w:rsid w:val="00F501D5"/>
    <w:rsid w:val="00F5167A"/>
    <w:rsid w:val="00F51ED3"/>
    <w:rsid w:val="00F52431"/>
    <w:rsid w:val="00F52CB1"/>
    <w:rsid w:val="00F539E6"/>
    <w:rsid w:val="00F5439A"/>
    <w:rsid w:val="00F54B9F"/>
    <w:rsid w:val="00F55A30"/>
    <w:rsid w:val="00F5746B"/>
    <w:rsid w:val="00F6219F"/>
    <w:rsid w:val="00F62B90"/>
    <w:rsid w:val="00F6373E"/>
    <w:rsid w:val="00F648A9"/>
    <w:rsid w:val="00F64B39"/>
    <w:rsid w:val="00F6608A"/>
    <w:rsid w:val="00F662FF"/>
    <w:rsid w:val="00F6705C"/>
    <w:rsid w:val="00F67F78"/>
    <w:rsid w:val="00F709F9"/>
    <w:rsid w:val="00F71658"/>
    <w:rsid w:val="00F725C0"/>
    <w:rsid w:val="00F72C84"/>
    <w:rsid w:val="00F73E14"/>
    <w:rsid w:val="00F74D46"/>
    <w:rsid w:val="00F74FD9"/>
    <w:rsid w:val="00F750D4"/>
    <w:rsid w:val="00F7534E"/>
    <w:rsid w:val="00F7540E"/>
    <w:rsid w:val="00F77637"/>
    <w:rsid w:val="00F80351"/>
    <w:rsid w:val="00F80F5B"/>
    <w:rsid w:val="00F811E1"/>
    <w:rsid w:val="00F81D57"/>
    <w:rsid w:val="00F82B65"/>
    <w:rsid w:val="00F84DD2"/>
    <w:rsid w:val="00F84DF7"/>
    <w:rsid w:val="00F852EE"/>
    <w:rsid w:val="00F85C83"/>
    <w:rsid w:val="00F85EA6"/>
    <w:rsid w:val="00F865FC"/>
    <w:rsid w:val="00F86DA9"/>
    <w:rsid w:val="00F87016"/>
    <w:rsid w:val="00F8726E"/>
    <w:rsid w:val="00F8771E"/>
    <w:rsid w:val="00F905B6"/>
    <w:rsid w:val="00F90CFA"/>
    <w:rsid w:val="00F90D46"/>
    <w:rsid w:val="00F9261A"/>
    <w:rsid w:val="00F9274F"/>
    <w:rsid w:val="00F92E21"/>
    <w:rsid w:val="00F933EF"/>
    <w:rsid w:val="00F939C9"/>
    <w:rsid w:val="00F94422"/>
    <w:rsid w:val="00F94EB4"/>
    <w:rsid w:val="00F96CA1"/>
    <w:rsid w:val="00FA01C0"/>
    <w:rsid w:val="00FA09D4"/>
    <w:rsid w:val="00FA0AA5"/>
    <w:rsid w:val="00FA1E2E"/>
    <w:rsid w:val="00FA510B"/>
    <w:rsid w:val="00FA5257"/>
    <w:rsid w:val="00FA5701"/>
    <w:rsid w:val="00FA5E59"/>
    <w:rsid w:val="00FA5FF5"/>
    <w:rsid w:val="00FA65F6"/>
    <w:rsid w:val="00FA6956"/>
    <w:rsid w:val="00FA718B"/>
    <w:rsid w:val="00FB0D71"/>
    <w:rsid w:val="00FB1556"/>
    <w:rsid w:val="00FB267E"/>
    <w:rsid w:val="00FB2CE8"/>
    <w:rsid w:val="00FB3D90"/>
    <w:rsid w:val="00FB45DD"/>
    <w:rsid w:val="00FB499E"/>
    <w:rsid w:val="00FB4DCF"/>
    <w:rsid w:val="00FB4EA5"/>
    <w:rsid w:val="00FB509C"/>
    <w:rsid w:val="00FB57C5"/>
    <w:rsid w:val="00FB5B73"/>
    <w:rsid w:val="00FB625C"/>
    <w:rsid w:val="00FB700B"/>
    <w:rsid w:val="00FC03BB"/>
    <w:rsid w:val="00FC0644"/>
    <w:rsid w:val="00FC151F"/>
    <w:rsid w:val="00FC2E7F"/>
    <w:rsid w:val="00FC3D7C"/>
    <w:rsid w:val="00FC425A"/>
    <w:rsid w:val="00FC49AE"/>
    <w:rsid w:val="00FC4FED"/>
    <w:rsid w:val="00FC5181"/>
    <w:rsid w:val="00FC5742"/>
    <w:rsid w:val="00FC592C"/>
    <w:rsid w:val="00FC6717"/>
    <w:rsid w:val="00FC69E5"/>
    <w:rsid w:val="00FC77A3"/>
    <w:rsid w:val="00FC7F91"/>
    <w:rsid w:val="00FD1407"/>
    <w:rsid w:val="00FD1552"/>
    <w:rsid w:val="00FD1834"/>
    <w:rsid w:val="00FD5937"/>
    <w:rsid w:val="00FD5C68"/>
    <w:rsid w:val="00FD5C75"/>
    <w:rsid w:val="00FD6CAF"/>
    <w:rsid w:val="00FD6EA7"/>
    <w:rsid w:val="00FE0888"/>
    <w:rsid w:val="00FE2750"/>
    <w:rsid w:val="00FE2FBB"/>
    <w:rsid w:val="00FE517D"/>
    <w:rsid w:val="00FE547B"/>
    <w:rsid w:val="00FE66A7"/>
    <w:rsid w:val="00FE72B1"/>
    <w:rsid w:val="00FE7820"/>
    <w:rsid w:val="00FF1957"/>
    <w:rsid w:val="00FF4D99"/>
    <w:rsid w:val="00FF57E4"/>
    <w:rsid w:val="00FF694F"/>
    <w:rsid w:val="00FF6E85"/>
    <w:rsid w:val="00FF6FD6"/>
    <w:rsid w:val="00FF7861"/>
    <w:rsid w:val="00FF7C6C"/>
    <w:rsid w:val="0128F691"/>
    <w:rsid w:val="0A6CADEF"/>
    <w:rsid w:val="0AB67938"/>
    <w:rsid w:val="0C0DCAB1"/>
    <w:rsid w:val="0F41C1A6"/>
    <w:rsid w:val="124404B7"/>
    <w:rsid w:val="1945D0B6"/>
    <w:rsid w:val="208D7729"/>
    <w:rsid w:val="259E8A7F"/>
    <w:rsid w:val="2B24908D"/>
    <w:rsid w:val="2DEF66E2"/>
    <w:rsid w:val="2F18DF7D"/>
    <w:rsid w:val="39771078"/>
    <w:rsid w:val="39E55F7F"/>
    <w:rsid w:val="3A8D9FBE"/>
    <w:rsid w:val="4344DC82"/>
    <w:rsid w:val="541404AD"/>
    <w:rsid w:val="563341BF"/>
    <w:rsid w:val="5B58D716"/>
    <w:rsid w:val="5E2C6769"/>
    <w:rsid w:val="72BD6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68BB02"/>
  <w15:chartTrackingRefBased/>
  <w15:docId w15:val="{0F7176AE-A5AB-4991-9393-1A0C0F2AB2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30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D2E52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DC3F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C3F24"/>
  </w:style>
  <w:style w:type="paragraph" w:styleId="Footer">
    <w:name w:val="footer"/>
    <w:basedOn w:val="Normal"/>
    <w:link w:val="FooterChar"/>
    <w:uiPriority w:val="99"/>
    <w:unhideWhenUsed/>
    <w:rsid w:val="00DC3F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C3F24"/>
  </w:style>
  <w:style w:type="paragraph" w:styleId="NoSpacing">
    <w:name w:val="No Spacing"/>
    <w:uiPriority w:val="1"/>
    <w:qFormat/>
    <w:rsid w:val="00E2289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01D14"/>
    <w:pPr>
      <w:ind w:left="720"/>
      <w:contextualSpacing/>
    </w:pPr>
  </w:style>
  <w:style w:type="table" w:styleId="TableGrid">
    <w:name w:val="Table Grid"/>
    <w:basedOn w:val="TableNormal"/>
    <w:uiPriority w:val="39"/>
    <w:rsid w:val="00CF3B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56DE7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3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1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9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1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3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4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theme" Target="theme/theme1.xml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header" Target="head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a364785a-e1b1-49b9-b216-deed6fa1601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CE3D94C72278764E90736314D8F4CF29" ma:contentTypeVersion="7" ma:contentTypeDescription="สร้างเอกสารใหม่" ma:contentTypeScope="" ma:versionID="ed14bd99274c8bf9130a83eec421a94f">
  <xsd:schema xmlns:xsd="http://www.w3.org/2001/XMLSchema" xmlns:xs="http://www.w3.org/2001/XMLSchema" xmlns:p="http://schemas.microsoft.com/office/2006/metadata/properties" xmlns:ns3="797356c6-85d3-4a6f-bb8a-48de69f6f7a8" xmlns:ns4="a364785a-e1b1-49b9-b216-deed6fa1601a" targetNamespace="http://schemas.microsoft.com/office/2006/metadata/properties" ma:root="true" ma:fieldsID="67dfdb41a3705df1cc80bf164312ab4f" ns3:_="" ns4:_="">
    <xsd:import namespace="797356c6-85d3-4a6f-bb8a-48de69f6f7a8"/>
    <xsd:import namespace="a364785a-e1b1-49b9-b216-deed6fa1601a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SearchPropertie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97356c6-85d3-4a6f-bb8a-48de69f6f7a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แชร์กับ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แชร์พร้อมกับรายละเอียด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การแชร์แฮชคำแนะนำ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64785a-e1b1-49b9-b216-deed6fa160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3EC6791-4667-4398-9783-D0BB5A2CB885}">
  <ds:schemaRefs>
    <ds:schemaRef ds:uri="http://schemas.microsoft.com/office/2006/metadata/properties"/>
    <ds:schemaRef ds:uri="http://purl.org/dc/terms/"/>
    <ds:schemaRef ds:uri="a364785a-e1b1-49b9-b216-deed6fa1601a"/>
    <ds:schemaRef ds:uri="http://purl.org/dc/elements/1.1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797356c6-85d3-4a6f-bb8a-48de69f6f7a8"/>
    <ds:schemaRef ds:uri="http://www.w3.org/XML/1998/namespace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B63F466F-BD3A-43EE-86B1-4D69D43DA66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97356c6-85d3-4a6f-bb8a-48de69f6f7a8"/>
    <ds:schemaRef ds:uri="a364785a-e1b1-49b9-b216-deed6fa1601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06B4492-2677-4510-B1FE-85B9B3AE2D0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3BA17F34-0C33-4F93-9B0A-5E05FA966A2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70</Pages>
  <Words>12550</Words>
  <Characters>59868</Characters>
  <Application>Microsoft Office Word</Application>
  <DocSecurity>0</DocSecurity>
  <Lines>4276</Lines>
  <Paragraphs>3148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2010511104006 Nutthakrit Surin</dc:creator>
  <cp:keywords/>
  <dc:description/>
  <cp:lastModifiedBy>2010511104009 Phatchara Soroschokchai</cp:lastModifiedBy>
  <cp:revision>2</cp:revision>
  <cp:lastPrinted>2023-12-19T03:01:00Z</cp:lastPrinted>
  <dcterms:created xsi:type="dcterms:W3CDTF">2023-12-27T18:25:00Z</dcterms:created>
  <dcterms:modified xsi:type="dcterms:W3CDTF">2023-12-27T18:25:00Z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0x010100CE3D94C72278764E90736314D8F4CF29</vt:lpwstr>
  </property>
</Properties>
</file>